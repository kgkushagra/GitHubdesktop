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1FF9" w:rsidRDefault="007D1FF9">
      <w:pPr>
        <w:spacing w:after="0" w:line="240" w:lineRule="auto"/>
        <w:rPr>
          <w:rFonts w:ascii="Times New Roman" w:hAnsi="Times New Roman" w:cs="Times New Roman"/>
          <w:b/>
          <w:bCs/>
          <w:color w:val="0D0D0D" w:themeColor="text1" w:themeTint="F2"/>
          <w:sz w:val="26"/>
          <w:szCs w:val="26"/>
        </w:rPr>
      </w:pPr>
      <w:r w:rsidRPr="007D1FF9">
        <w:rPr>
          <w:rFonts w:ascii="Times New Roman" w:hAnsi="Times New Roman" w:cs="Times New Roman"/>
          <w:b/>
          <w:bCs/>
          <w:color w:val="0D0D0D" w:themeColor="text1" w:themeTint="F2"/>
          <w:sz w:val="26"/>
          <w:szCs w:val="26"/>
        </w:rPr>
        <mc:AlternateContent>
          <mc:Choice Requires="wps">
            <w:drawing>
              <wp:anchor distT="45720" distB="45720" distL="114300" distR="114300" simplePos="0" relativeHeight="251660288" behindDoc="0" locked="0" layoutInCell="1" allowOverlap="1" wp14:anchorId="048308D4" wp14:editId="31F6594D">
                <wp:simplePos x="0" y="0"/>
                <wp:positionH relativeFrom="margin">
                  <wp:posOffset>2164080</wp:posOffset>
                </wp:positionH>
                <wp:positionV relativeFrom="paragraph">
                  <wp:posOffset>5377180</wp:posOffset>
                </wp:positionV>
                <wp:extent cx="2360930" cy="1404620"/>
                <wp:effectExtent l="0" t="0" r="0" b="889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7D1FF9" w:rsidRPr="00E80692" w:rsidRDefault="007D1FF9" w:rsidP="007D1FF9">
                            <w:pPr>
                              <w:rPr>
                                <w:sz w:val="36"/>
                              </w:rPr>
                            </w:pPr>
                            <w:r w:rsidRPr="00E80692">
                              <w:rPr>
                                <w:sz w:val="36"/>
                              </w:rPr>
                              <w:t>Under the supervision of:</w:t>
                            </w:r>
                          </w:p>
                          <w:p w:rsidR="007D1FF9" w:rsidRPr="00E80692" w:rsidRDefault="007D1FF9" w:rsidP="007D1FF9">
                            <w:pPr>
                              <w:rPr>
                                <w:b/>
                                <w:sz w:val="36"/>
                              </w:rPr>
                            </w:pPr>
                            <w:r>
                              <w:rPr>
                                <w:b/>
                                <w:sz w:val="36"/>
                              </w:rPr>
                              <w:t xml:space="preserve">   </w:t>
                            </w:r>
                            <w:r w:rsidRPr="00E80692">
                              <w:rPr>
                                <w:b/>
                                <w:sz w:val="36"/>
                              </w:rPr>
                              <w:t xml:space="preserve">Ms. </w:t>
                            </w:r>
                            <w:proofErr w:type="spellStart"/>
                            <w:r w:rsidRPr="00E80692">
                              <w:rPr>
                                <w:b/>
                                <w:sz w:val="36"/>
                              </w:rPr>
                              <w:t>Priya</w:t>
                            </w:r>
                            <w:proofErr w:type="spellEnd"/>
                            <w:r w:rsidRPr="00E80692">
                              <w:rPr>
                                <w:b/>
                                <w:sz w:val="36"/>
                              </w:rPr>
                              <w:t xml:space="preserve"> </w:t>
                            </w:r>
                            <w:proofErr w:type="spellStart"/>
                            <w:r w:rsidRPr="00E80692">
                              <w:rPr>
                                <w:b/>
                                <w:sz w:val="36"/>
                              </w:rPr>
                              <w:t>Dhoundiyal</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48308D4" id="_x0000_t202" coordsize="21600,21600" o:spt="202" path="m,l,21600r21600,l21600,xe">
                <v:stroke joinstyle="miter"/>
                <v:path gradientshapeok="t" o:connecttype="rect"/>
              </v:shapetype>
              <v:shape id="Text Box 2" o:spid="_x0000_s1026" type="#_x0000_t202" style="position:absolute;margin-left:170.4pt;margin-top:423.4pt;width:185.9pt;height:110.6pt;z-index:2516602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JNLHwIAAB0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" stroked="f">
                <v:textbox style="mso-fit-shape-to-text:t">
                  <w:txbxContent>
                    <w:p w:rsidR="007D1FF9" w:rsidRPr="00E80692" w:rsidRDefault="007D1FF9" w:rsidP="007D1FF9">
                      <w:pPr>
                        <w:rPr>
                          <w:sz w:val="36"/>
                        </w:rPr>
                      </w:pPr>
                      <w:r w:rsidRPr="00E80692">
                        <w:rPr>
                          <w:sz w:val="36"/>
                        </w:rPr>
                        <w:t>Under the supervision of:</w:t>
                      </w:r>
                    </w:p>
                    <w:p w:rsidR="007D1FF9" w:rsidRPr="00E80692" w:rsidRDefault="007D1FF9" w:rsidP="007D1FF9">
                      <w:pPr>
                        <w:rPr>
                          <w:b/>
                          <w:sz w:val="36"/>
                        </w:rPr>
                      </w:pPr>
                      <w:r>
                        <w:rPr>
                          <w:b/>
                          <w:sz w:val="36"/>
                        </w:rPr>
                        <w:t xml:space="preserve">   </w:t>
                      </w:r>
                      <w:r w:rsidRPr="00E80692">
                        <w:rPr>
                          <w:b/>
                          <w:sz w:val="36"/>
                        </w:rPr>
                        <w:t xml:space="preserve">Ms. </w:t>
                      </w:r>
                      <w:proofErr w:type="spellStart"/>
                      <w:r w:rsidRPr="00E80692">
                        <w:rPr>
                          <w:b/>
                          <w:sz w:val="36"/>
                        </w:rPr>
                        <w:t>Priya</w:t>
                      </w:r>
                      <w:proofErr w:type="spellEnd"/>
                      <w:r w:rsidRPr="00E80692">
                        <w:rPr>
                          <w:b/>
                          <w:sz w:val="36"/>
                        </w:rPr>
                        <w:t xml:space="preserve"> </w:t>
                      </w:r>
                      <w:proofErr w:type="spellStart"/>
                      <w:r w:rsidRPr="00E80692">
                        <w:rPr>
                          <w:b/>
                          <w:sz w:val="36"/>
                        </w:rPr>
                        <w:t>Dhoundiyal</w:t>
                      </w:r>
                      <w:proofErr w:type="spellEnd"/>
                    </w:p>
                  </w:txbxContent>
                </v:textbox>
                <w10:wrap type="square" anchorx="margin"/>
              </v:shape>
            </w:pict>
          </mc:Fallback>
        </mc:AlternateContent>
      </w:r>
      <w:r w:rsidRPr="007D1FF9">
        <w:rPr>
          <w:rFonts w:ascii="Times New Roman" w:hAnsi="Times New Roman" w:cs="Times New Roman"/>
          <w:b/>
          <w:bCs/>
          <w:color w:val="0D0D0D" w:themeColor="text1" w:themeTint="F2"/>
          <w:sz w:val="26"/>
          <w:szCs w:val="26"/>
        </w:rPr>
        <mc:AlternateContent>
          <mc:Choice Requires="wps">
            <w:drawing>
              <wp:anchor distT="45720" distB="45720" distL="114300" distR="114300" simplePos="0" relativeHeight="251659264" behindDoc="0" locked="0" layoutInCell="1" allowOverlap="1" wp14:anchorId="17DE842C" wp14:editId="4E813A70">
                <wp:simplePos x="0" y="0"/>
                <wp:positionH relativeFrom="margin">
                  <wp:posOffset>1859280</wp:posOffset>
                </wp:positionH>
                <wp:positionV relativeFrom="paragraph">
                  <wp:posOffset>3451860</wp:posOffset>
                </wp:positionV>
                <wp:extent cx="3257550" cy="1404620"/>
                <wp:effectExtent l="0" t="0" r="1905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1404620"/>
                        </a:xfrm>
                        <a:prstGeom prst="rect">
                          <a:avLst/>
                        </a:prstGeom>
                        <a:solidFill>
                          <a:srgbClr val="FFFFFF"/>
                        </a:solidFill>
                        <a:ln w="9525">
                          <a:solidFill>
                            <a:srgbClr val="000000"/>
                          </a:solidFill>
                          <a:miter lim="800000"/>
                          <a:headEnd/>
                          <a:tailEnd/>
                        </a:ln>
                      </wps:spPr>
                      <wps:txbx>
                        <w:txbxContent>
                          <w:p w:rsidR="007D1FF9" w:rsidRPr="00E80692" w:rsidRDefault="007D1FF9" w:rsidP="007D1FF9">
                            <w:pPr>
                              <w:jc w:val="center"/>
                              <w:rPr>
                                <w:sz w:val="48"/>
                              </w:rPr>
                            </w:pPr>
                            <w:r w:rsidRPr="00E80692">
                              <w:rPr>
                                <w:sz w:val="48"/>
                              </w:rPr>
                              <w:t>INTERNSHIP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DE842C" id="_x0000_s1027" type="#_x0000_t202" style="position:absolute;margin-left:146.4pt;margin-top:271.8pt;width:256.5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">
                <v:textbox style="mso-fit-shape-to-text:t">
                  <w:txbxContent>
                    <w:p w:rsidR="007D1FF9" w:rsidRPr="00E80692" w:rsidRDefault="007D1FF9" w:rsidP="007D1FF9">
                      <w:pPr>
                        <w:jc w:val="center"/>
                        <w:rPr>
                          <w:sz w:val="48"/>
                        </w:rPr>
                      </w:pPr>
                      <w:r w:rsidRPr="00E80692">
                        <w:rPr>
                          <w:sz w:val="48"/>
                        </w:rPr>
                        <w:t>INTERNSHIP REPORT</w:t>
                      </w:r>
                    </w:p>
                  </w:txbxContent>
                </v:textbox>
                <w10:wrap type="square" anchorx="margin"/>
              </v:shape>
            </w:pict>
          </mc:Fallback>
        </mc:AlternateContent>
      </w:r>
      <w:r w:rsidRPr="00E80692">
        <w:rPr>
          <w:rFonts w:ascii="Times New Roman" w:hAnsi="Times New Roman" w:cs="Times New Roman"/>
          <w:b/>
          <w:bCs/>
          <w:noProof/>
          <w:color w:val="0D0D0D" w:themeColor="text1" w:themeTint="F2"/>
          <w:sz w:val="26"/>
          <w:szCs w:val="26"/>
          <w:lang w:val="en-IN" w:eastAsia="en-IN"/>
        </w:rPr>
        <mc:AlternateContent>
          <mc:Choice Requires="wps">
            <w:drawing>
              <wp:anchor distT="45720" distB="45720" distL="114300" distR="114300" simplePos="0" relativeHeight="251662336" behindDoc="0" locked="0" layoutInCell="1" allowOverlap="1" wp14:anchorId="4EABCC34" wp14:editId="2FC5C7D9">
                <wp:simplePos x="0" y="0"/>
                <wp:positionH relativeFrom="margin">
                  <wp:posOffset>5013960</wp:posOffset>
                </wp:positionH>
                <wp:positionV relativeFrom="paragraph">
                  <wp:posOffset>8046720</wp:posOffset>
                </wp:positionV>
                <wp:extent cx="1562100" cy="140462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404620"/>
                        </a:xfrm>
                        <a:prstGeom prst="rect">
                          <a:avLst/>
                        </a:prstGeom>
                        <a:solidFill>
                          <a:srgbClr val="FFFFFF"/>
                        </a:solidFill>
                        <a:ln w="9525">
                          <a:noFill/>
                          <a:miter lim="800000"/>
                          <a:headEnd/>
                          <a:tailEnd/>
                        </a:ln>
                      </wps:spPr>
                      <wps:txbx>
                        <w:txbxContent>
                          <w:p w:rsidR="007D1FF9" w:rsidRPr="00E80692" w:rsidRDefault="007D1FF9" w:rsidP="007D1FF9">
                            <w:pPr>
                              <w:rPr>
                                <w:sz w:val="32"/>
                                <w:lang w:val="en-IN"/>
                              </w:rPr>
                            </w:pPr>
                            <w:r w:rsidRPr="00E80692">
                              <w:rPr>
                                <w:sz w:val="32"/>
                                <w:lang w:val="en-IN"/>
                              </w:rPr>
                              <w:t>Submitted by:</w:t>
                            </w:r>
                          </w:p>
                          <w:p w:rsidR="007D1FF9" w:rsidRPr="00E80692" w:rsidRDefault="007D1FF9" w:rsidP="007D1FF9">
                            <w:pPr>
                              <w:rPr>
                                <w:b/>
                                <w:sz w:val="32"/>
                                <w:lang w:val="en-IN"/>
                              </w:rPr>
                            </w:pPr>
                            <w:proofErr w:type="spellStart"/>
                            <w:r w:rsidRPr="00E80692">
                              <w:rPr>
                                <w:b/>
                                <w:sz w:val="32"/>
                                <w:lang w:val="en-IN"/>
                              </w:rPr>
                              <w:t>Kushagra</w:t>
                            </w:r>
                            <w:proofErr w:type="spellEnd"/>
                            <w:r w:rsidRPr="00E80692">
                              <w:rPr>
                                <w:b/>
                                <w:sz w:val="32"/>
                                <w:lang w:val="en-IN"/>
                              </w:rPr>
                              <w:t xml:space="preserve"> Gupta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ABCC34" id="_x0000_s1028" type="#_x0000_t202" style="position:absolute;margin-left:394.8pt;margin-top:633.6pt;width:123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" stroked="f">
                <v:textbox style="mso-fit-shape-to-text:t">
                  <w:txbxContent>
                    <w:p w:rsidR="007D1FF9" w:rsidRPr="00E80692" w:rsidRDefault="007D1FF9" w:rsidP="007D1FF9">
                      <w:pPr>
                        <w:rPr>
                          <w:sz w:val="32"/>
                          <w:lang w:val="en-IN"/>
                        </w:rPr>
                      </w:pPr>
                      <w:r w:rsidRPr="00E80692">
                        <w:rPr>
                          <w:sz w:val="32"/>
                          <w:lang w:val="en-IN"/>
                        </w:rPr>
                        <w:t>Submitted by:</w:t>
                      </w:r>
                    </w:p>
                    <w:p w:rsidR="007D1FF9" w:rsidRPr="00E80692" w:rsidRDefault="007D1FF9" w:rsidP="007D1FF9">
                      <w:pPr>
                        <w:rPr>
                          <w:b/>
                          <w:sz w:val="32"/>
                          <w:lang w:val="en-IN"/>
                        </w:rPr>
                      </w:pPr>
                      <w:proofErr w:type="spellStart"/>
                      <w:r w:rsidRPr="00E80692">
                        <w:rPr>
                          <w:b/>
                          <w:sz w:val="32"/>
                          <w:lang w:val="en-IN"/>
                        </w:rPr>
                        <w:t>Kushagra</w:t>
                      </w:r>
                      <w:proofErr w:type="spellEnd"/>
                      <w:r w:rsidRPr="00E80692">
                        <w:rPr>
                          <w:b/>
                          <w:sz w:val="32"/>
                          <w:lang w:val="en-IN"/>
                        </w:rPr>
                        <w:t xml:space="preserve"> Gupta </w:t>
                      </w:r>
                    </w:p>
                  </w:txbxContent>
                </v:textbox>
                <w10:wrap type="square" anchorx="margin"/>
              </v:shape>
            </w:pict>
          </mc:Fallback>
        </mc:AlternateContent>
      </w:r>
      <w:r>
        <w:rPr>
          <w:rFonts w:ascii="Times New Roman" w:hAnsi="Times New Roman" w:cs="Times New Roman"/>
          <w:b/>
          <w:bCs/>
          <w:color w:val="0D0D0D" w:themeColor="text1" w:themeTint="F2"/>
          <w:sz w:val="26"/>
          <w:szCs w:val="26"/>
        </w:rPr>
        <w:br w:type="page"/>
      </w:r>
    </w:p>
    <w:p w:rsidR="00F47372" w:rsidRDefault="00F47372">
      <w:pPr>
        <w:spacing w:line="360" w:lineRule="auto"/>
        <w:jc w:val="center"/>
        <w:rPr>
          <w:rFonts w:ascii="Times New Roman" w:hAnsi="Times New Roman" w:cs="Times New Roman"/>
          <w:b/>
          <w:bCs/>
          <w:color w:val="0D0D0D" w:themeColor="text1" w:themeTint="F2"/>
          <w:sz w:val="26"/>
          <w:szCs w:val="26"/>
        </w:rPr>
      </w:pPr>
    </w:p>
    <w:p w:rsidR="00F47372" w:rsidRDefault="007D1FF9">
      <w:pPr>
        <w:spacing w:line="360" w:lineRule="auto"/>
        <w:jc w:val="center"/>
        <w:rPr>
          <w:rFonts w:cs="Times New Roman"/>
          <w:b/>
          <w:sz w:val="36"/>
          <w:szCs w:val="28"/>
        </w:rPr>
      </w:pPr>
      <w:r>
        <w:rPr>
          <w:rFonts w:cs="Times New Roman"/>
          <w:b/>
          <w:sz w:val="40"/>
          <w:szCs w:val="28"/>
        </w:rPr>
        <w:t>DECLARATION</w:t>
      </w:r>
    </w:p>
    <w:p w:rsidR="00F47372" w:rsidRDefault="00F47372">
      <w:pPr>
        <w:pStyle w:val="BodyText"/>
        <w:spacing w:line="360" w:lineRule="auto"/>
        <w:jc w:val="both"/>
        <w:rPr>
          <w:b/>
        </w:rPr>
      </w:pPr>
    </w:p>
    <w:p w:rsidR="00F47372" w:rsidRDefault="00F47372">
      <w:pPr>
        <w:pStyle w:val="BodyText"/>
        <w:spacing w:before="5" w:after="160" w:line="360" w:lineRule="auto"/>
        <w:jc w:val="both"/>
        <w:rPr>
          <w:b/>
        </w:rPr>
      </w:pPr>
    </w:p>
    <w:p w:rsidR="00F47372" w:rsidRDefault="007D1FF9">
      <w:pPr>
        <w:pStyle w:val="BodyText"/>
        <w:spacing w:line="360" w:lineRule="auto"/>
        <w:jc w:val="both"/>
        <w:rPr>
          <w:rFonts w:asciiTheme="majorHAnsi" w:eastAsiaTheme="minorHAnsi" w:hAnsiTheme="majorHAnsi"/>
          <w:color w:val="333333"/>
          <w:sz w:val="28"/>
          <w:szCs w:val="24"/>
          <w:highlight w:val="white"/>
          <w:lang w:val="en-IN"/>
        </w:rPr>
      </w:pPr>
      <w:r>
        <w:rPr>
          <w:rFonts w:asciiTheme="majorHAnsi" w:eastAsiaTheme="minorHAnsi" w:hAnsiTheme="majorHAnsi"/>
          <w:color w:val="333333"/>
          <w:sz w:val="28"/>
          <w:szCs w:val="24"/>
          <w:shd w:val="clear" w:color="auto" w:fill="FFFFFF"/>
          <w:lang w:val="en-IN"/>
        </w:rPr>
        <w:t xml:space="preserve">I, </w:t>
      </w:r>
      <w:proofErr w:type="spellStart"/>
      <w:r>
        <w:rPr>
          <w:rFonts w:asciiTheme="majorHAnsi" w:eastAsiaTheme="minorHAnsi" w:hAnsiTheme="majorHAnsi"/>
          <w:color w:val="333333"/>
          <w:sz w:val="28"/>
          <w:szCs w:val="24"/>
          <w:shd w:val="clear" w:color="auto" w:fill="FFFFFF"/>
          <w:lang w:val="en-IN"/>
        </w:rPr>
        <w:t>Kushagra</w:t>
      </w:r>
      <w:proofErr w:type="spellEnd"/>
      <w:r>
        <w:rPr>
          <w:rFonts w:asciiTheme="majorHAnsi" w:eastAsiaTheme="minorHAnsi" w:hAnsiTheme="majorHAnsi"/>
          <w:color w:val="333333"/>
          <w:sz w:val="28"/>
          <w:szCs w:val="24"/>
          <w:shd w:val="clear" w:color="auto" w:fill="FFFFFF"/>
          <w:lang w:val="en-IN"/>
        </w:rPr>
        <w:t xml:space="preserve"> Gupta, hereby declare that every project done in this industrial training is original work and has not been published or submitted to this organisation or any other institution for any academic award.</w:t>
      </w:r>
    </w:p>
    <w:p w:rsidR="00F47372" w:rsidRDefault="00F47372">
      <w:pPr>
        <w:pStyle w:val="BodyText"/>
        <w:spacing w:line="360" w:lineRule="auto"/>
        <w:ind w:left="720"/>
        <w:jc w:val="both"/>
        <w:rPr>
          <w:rFonts w:asciiTheme="majorHAnsi" w:eastAsiaTheme="minorHAnsi" w:hAnsiTheme="majorHAnsi"/>
          <w:color w:val="333333"/>
          <w:sz w:val="28"/>
          <w:szCs w:val="24"/>
          <w:highlight w:val="white"/>
          <w:lang w:val="en-IN"/>
        </w:rPr>
      </w:pPr>
    </w:p>
    <w:p w:rsidR="00F47372" w:rsidRDefault="00F47372">
      <w:pPr>
        <w:pStyle w:val="BodyText"/>
        <w:spacing w:line="360" w:lineRule="auto"/>
        <w:ind w:left="720"/>
        <w:jc w:val="both"/>
        <w:rPr>
          <w:rFonts w:asciiTheme="majorHAnsi" w:eastAsiaTheme="minorHAnsi" w:hAnsiTheme="majorHAnsi"/>
          <w:color w:val="333333"/>
          <w:sz w:val="28"/>
          <w:szCs w:val="24"/>
          <w:highlight w:val="white"/>
          <w:lang w:val="en-IN"/>
        </w:rPr>
      </w:pPr>
    </w:p>
    <w:p w:rsidR="00F47372" w:rsidRDefault="00F47372">
      <w:pPr>
        <w:pStyle w:val="BodyText"/>
        <w:spacing w:line="360" w:lineRule="auto"/>
        <w:ind w:left="720"/>
        <w:jc w:val="both"/>
        <w:rPr>
          <w:rFonts w:asciiTheme="majorHAnsi" w:eastAsiaTheme="minorHAnsi" w:hAnsiTheme="majorHAnsi"/>
          <w:color w:val="333333"/>
          <w:sz w:val="28"/>
          <w:szCs w:val="24"/>
          <w:highlight w:val="white"/>
          <w:lang w:val="en-IN"/>
        </w:rPr>
      </w:pPr>
    </w:p>
    <w:p w:rsidR="00F47372" w:rsidRDefault="00F47372">
      <w:pPr>
        <w:pStyle w:val="BodyText"/>
        <w:spacing w:line="360" w:lineRule="auto"/>
        <w:ind w:left="720"/>
        <w:jc w:val="both"/>
        <w:rPr>
          <w:rFonts w:asciiTheme="majorHAnsi" w:eastAsiaTheme="minorHAnsi" w:hAnsiTheme="majorHAnsi"/>
          <w:color w:val="333333"/>
          <w:sz w:val="28"/>
          <w:szCs w:val="24"/>
          <w:highlight w:val="white"/>
          <w:lang w:val="en-IN"/>
        </w:rPr>
      </w:pPr>
    </w:p>
    <w:p w:rsidR="00F47372" w:rsidRDefault="00F47372">
      <w:pPr>
        <w:pStyle w:val="BodyText"/>
        <w:spacing w:line="360" w:lineRule="auto"/>
        <w:ind w:left="720"/>
        <w:jc w:val="both"/>
        <w:rPr>
          <w:rFonts w:asciiTheme="majorHAnsi" w:eastAsiaTheme="minorHAnsi" w:hAnsiTheme="majorHAnsi"/>
          <w:color w:val="333333"/>
          <w:sz w:val="28"/>
          <w:szCs w:val="24"/>
          <w:highlight w:val="white"/>
          <w:lang w:val="en-IN"/>
        </w:rPr>
      </w:pPr>
    </w:p>
    <w:p w:rsidR="00F47372" w:rsidRDefault="00F47372">
      <w:pPr>
        <w:pStyle w:val="BodyText"/>
        <w:spacing w:line="360" w:lineRule="auto"/>
        <w:ind w:left="720"/>
        <w:jc w:val="both"/>
        <w:rPr>
          <w:rFonts w:asciiTheme="majorHAnsi" w:eastAsiaTheme="minorHAnsi" w:hAnsiTheme="majorHAnsi"/>
          <w:color w:val="333333"/>
          <w:sz w:val="28"/>
          <w:szCs w:val="24"/>
          <w:highlight w:val="white"/>
          <w:lang w:val="en-IN"/>
        </w:rPr>
      </w:pPr>
    </w:p>
    <w:p w:rsidR="00F47372" w:rsidRDefault="00F47372">
      <w:pPr>
        <w:pStyle w:val="BodyText"/>
        <w:spacing w:line="360" w:lineRule="auto"/>
        <w:ind w:left="720"/>
        <w:jc w:val="both"/>
        <w:rPr>
          <w:rFonts w:asciiTheme="majorHAnsi" w:eastAsiaTheme="minorHAnsi" w:hAnsiTheme="majorHAnsi"/>
          <w:color w:val="333333"/>
          <w:sz w:val="28"/>
          <w:szCs w:val="24"/>
          <w:highlight w:val="white"/>
          <w:lang w:val="en-IN"/>
        </w:rPr>
      </w:pPr>
    </w:p>
    <w:p w:rsidR="00F47372" w:rsidRDefault="00F47372">
      <w:pPr>
        <w:pStyle w:val="BodyText"/>
        <w:spacing w:line="360" w:lineRule="auto"/>
        <w:ind w:left="720"/>
        <w:jc w:val="both"/>
        <w:rPr>
          <w:rFonts w:asciiTheme="majorHAnsi" w:eastAsiaTheme="minorHAnsi" w:hAnsiTheme="majorHAnsi"/>
          <w:color w:val="333333"/>
          <w:sz w:val="28"/>
          <w:szCs w:val="24"/>
          <w:highlight w:val="white"/>
          <w:lang w:val="en-IN"/>
        </w:rPr>
      </w:pPr>
    </w:p>
    <w:p w:rsidR="00F47372" w:rsidRDefault="00F47372">
      <w:pPr>
        <w:pStyle w:val="BodyText"/>
        <w:spacing w:line="360" w:lineRule="auto"/>
        <w:ind w:left="720"/>
        <w:jc w:val="both"/>
        <w:rPr>
          <w:rFonts w:asciiTheme="majorHAnsi" w:eastAsiaTheme="minorHAnsi" w:hAnsiTheme="majorHAnsi"/>
          <w:color w:val="333333"/>
          <w:sz w:val="28"/>
          <w:szCs w:val="24"/>
          <w:highlight w:val="white"/>
          <w:lang w:val="en-IN"/>
        </w:rPr>
      </w:pPr>
    </w:p>
    <w:p w:rsidR="00F47372" w:rsidRDefault="00F47372">
      <w:pPr>
        <w:pStyle w:val="BodyText"/>
        <w:spacing w:line="360" w:lineRule="auto"/>
        <w:ind w:left="720"/>
        <w:jc w:val="both"/>
        <w:rPr>
          <w:rFonts w:asciiTheme="majorHAnsi" w:eastAsiaTheme="minorHAnsi" w:hAnsiTheme="majorHAnsi"/>
          <w:color w:val="333333"/>
          <w:sz w:val="28"/>
          <w:szCs w:val="24"/>
          <w:highlight w:val="white"/>
          <w:lang w:val="en-IN"/>
        </w:rPr>
      </w:pPr>
    </w:p>
    <w:p w:rsidR="00F47372" w:rsidRDefault="00F47372">
      <w:pPr>
        <w:pStyle w:val="BodyText"/>
        <w:spacing w:line="360" w:lineRule="auto"/>
        <w:ind w:left="720"/>
        <w:jc w:val="both"/>
        <w:rPr>
          <w:rFonts w:asciiTheme="majorHAnsi" w:eastAsiaTheme="minorHAnsi" w:hAnsiTheme="majorHAnsi"/>
          <w:color w:val="333333"/>
          <w:sz w:val="28"/>
          <w:szCs w:val="24"/>
          <w:highlight w:val="white"/>
          <w:lang w:val="en-IN"/>
        </w:rPr>
      </w:pPr>
    </w:p>
    <w:p w:rsidR="00F47372" w:rsidRDefault="00F47372">
      <w:pPr>
        <w:pStyle w:val="BodyText"/>
        <w:spacing w:line="360" w:lineRule="auto"/>
        <w:ind w:left="720"/>
        <w:jc w:val="both"/>
        <w:rPr>
          <w:rFonts w:asciiTheme="majorHAnsi" w:eastAsiaTheme="minorHAnsi" w:hAnsiTheme="majorHAnsi"/>
          <w:color w:val="333333"/>
          <w:sz w:val="28"/>
          <w:szCs w:val="24"/>
          <w:highlight w:val="white"/>
          <w:lang w:val="en-IN"/>
        </w:rPr>
      </w:pPr>
    </w:p>
    <w:p w:rsidR="00F47372" w:rsidRDefault="00F47372">
      <w:pPr>
        <w:pStyle w:val="BodyText"/>
        <w:spacing w:line="360" w:lineRule="auto"/>
        <w:ind w:left="720"/>
        <w:jc w:val="both"/>
        <w:rPr>
          <w:rFonts w:asciiTheme="majorHAnsi" w:eastAsiaTheme="minorHAnsi" w:hAnsiTheme="majorHAnsi"/>
          <w:color w:val="333333"/>
          <w:sz w:val="28"/>
          <w:szCs w:val="24"/>
          <w:highlight w:val="white"/>
          <w:lang w:val="en-IN"/>
        </w:rPr>
      </w:pPr>
    </w:p>
    <w:p w:rsidR="00F47372" w:rsidRDefault="00F47372">
      <w:pPr>
        <w:pStyle w:val="BodyText"/>
        <w:spacing w:line="360" w:lineRule="auto"/>
        <w:ind w:left="720"/>
        <w:jc w:val="both"/>
        <w:rPr>
          <w:rFonts w:asciiTheme="majorHAnsi" w:eastAsiaTheme="minorHAnsi" w:hAnsiTheme="majorHAnsi"/>
          <w:color w:val="333333"/>
          <w:sz w:val="28"/>
          <w:szCs w:val="24"/>
          <w:highlight w:val="white"/>
          <w:lang w:val="en-IN"/>
        </w:rPr>
      </w:pPr>
    </w:p>
    <w:p w:rsidR="00F47372" w:rsidRDefault="00F47372">
      <w:pPr>
        <w:pStyle w:val="BodyText"/>
        <w:spacing w:line="360" w:lineRule="auto"/>
        <w:ind w:left="720"/>
        <w:jc w:val="both"/>
        <w:rPr>
          <w:rFonts w:asciiTheme="majorHAnsi" w:eastAsiaTheme="minorHAnsi" w:hAnsiTheme="majorHAnsi"/>
          <w:color w:val="333333"/>
          <w:sz w:val="28"/>
          <w:szCs w:val="24"/>
          <w:highlight w:val="white"/>
          <w:lang w:val="en-IN"/>
        </w:rPr>
      </w:pPr>
    </w:p>
    <w:p w:rsidR="00F47372" w:rsidRDefault="00F47372">
      <w:pPr>
        <w:pStyle w:val="BodyText"/>
        <w:spacing w:line="360" w:lineRule="auto"/>
        <w:ind w:left="720"/>
        <w:jc w:val="both"/>
        <w:rPr>
          <w:rFonts w:asciiTheme="majorHAnsi" w:eastAsiaTheme="minorHAnsi" w:hAnsiTheme="majorHAnsi"/>
          <w:color w:val="333333"/>
          <w:sz w:val="28"/>
          <w:szCs w:val="24"/>
          <w:highlight w:val="white"/>
          <w:lang w:val="en-IN"/>
        </w:rPr>
      </w:pPr>
    </w:p>
    <w:p w:rsidR="00F47372" w:rsidRDefault="00F47372">
      <w:pPr>
        <w:pStyle w:val="BodyText"/>
        <w:spacing w:line="360" w:lineRule="auto"/>
        <w:ind w:left="720"/>
        <w:jc w:val="both"/>
        <w:rPr>
          <w:rFonts w:asciiTheme="majorHAnsi" w:eastAsiaTheme="minorHAnsi" w:hAnsiTheme="majorHAnsi"/>
          <w:color w:val="333333"/>
          <w:sz w:val="28"/>
          <w:szCs w:val="24"/>
          <w:highlight w:val="white"/>
          <w:lang w:val="en-IN"/>
        </w:rPr>
      </w:pPr>
    </w:p>
    <w:p w:rsidR="00F47372" w:rsidRDefault="007D1FF9">
      <w:pPr>
        <w:pStyle w:val="BodyText"/>
        <w:spacing w:line="360" w:lineRule="auto"/>
        <w:ind w:left="720"/>
        <w:jc w:val="both"/>
        <w:rPr>
          <w:rFonts w:asciiTheme="majorHAnsi" w:eastAsiaTheme="minorHAnsi" w:hAnsiTheme="majorHAnsi"/>
          <w:color w:val="333333"/>
          <w:sz w:val="28"/>
          <w:szCs w:val="24"/>
          <w:highlight w:val="white"/>
          <w:lang w:val="en-IN"/>
        </w:rPr>
      </w:pPr>
      <w:r>
        <w:rPr>
          <w:rFonts w:asciiTheme="majorHAnsi" w:eastAsiaTheme="minorHAnsi" w:hAnsiTheme="majorHAnsi"/>
          <w:color w:val="333333"/>
          <w:sz w:val="28"/>
          <w:szCs w:val="24"/>
          <w:shd w:val="clear" w:color="auto" w:fill="FFFFFF"/>
          <w:lang w:val="en-IN"/>
        </w:rPr>
        <w:t xml:space="preserve">Date: </w:t>
      </w:r>
      <w:r>
        <w:rPr>
          <w:rFonts w:asciiTheme="majorHAnsi" w:eastAsiaTheme="minorHAnsi" w:hAnsiTheme="majorHAnsi"/>
          <w:color w:val="333333"/>
          <w:sz w:val="28"/>
          <w:szCs w:val="24"/>
          <w:shd w:val="clear" w:color="auto" w:fill="FFFFFF"/>
          <w:lang w:val="en-IN"/>
        </w:rPr>
        <w:t>………………………</w:t>
      </w:r>
    </w:p>
    <w:p w:rsidR="00F47372" w:rsidRDefault="00F47372">
      <w:pPr>
        <w:pStyle w:val="BodyText"/>
        <w:spacing w:line="360" w:lineRule="auto"/>
        <w:ind w:left="720"/>
        <w:jc w:val="both"/>
        <w:rPr>
          <w:rFonts w:eastAsiaTheme="minorHAnsi"/>
          <w:color w:val="333333"/>
          <w:sz w:val="24"/>
          <w:highlight w:val="white"/>
          <w:lang w:val="en-IN"/>
        </w:rPr>
      </w:pPr>
    </w:p>
    <w:p w:rsidR="00F47372" w:rsidRDefault="007D1FF9">
      <w:pPr>
        <w:ind w:left="5040"/>
        <w:rPr>
          <w:rFonts w:asciiTheme="majorHAnsi" w:hAnsiTheme="majorHAnsi" w:cs="Times New Roman"/>
          <w:bCs/>
          <w:color w:val="0D0D0D" w:themeColor="text1" w:themeTint="F2"/>
          <w:sz w:val="24"/>
          <w:szCs w:val="26"/>
        </w:rPr>
      </w:pPr>
      <w:proofErr w:type="spellStart"/>
      <w:r>
        <w:rPr>
          <w:rFonts w:asciiTheme="majorHAnsi" w:hAnsiTheme="majorHAnsi" w:cs="Times New Roman"/>
          <w:bCs/>
          <w:color w:val="0D0D0D" w:themeColor="text1" w:themeTint="F2"/>
          <w:sz w:val="24"/>
          <w:szCs w:val="26"/>
        </w:rPr>
        <w:t>i</w:t>
      </w:r>
      <w:proofErr w:type="spellEnd"/>
    </w:p>
    <w:p w:rsidR="00F47372" w:rsidRDefault="00F47372">
      <w:pPr>
        <w:spacing w:line="360" w:lineRule="auto"/>
        <w:jc w:val="center"/>
        <w:rPr>
          <w:rFonts w:ascii="Times New Roman" w:hAnsi="Times New Roman" w:cs="Times New Roman"/>
          <w:b/>
          <w:bCs/>
          <w:color w:val="0D0D0D" w:themeColor="text1" w:themeTint="F2"/>
          <w:sz w:val="26"/>
          <w:szCs w:val="26"/>
        </w:rPr>
      </w:pPr>
    </w:p>
    <w:p w:rsidR="00F47372" w:rsidRDefault="00F47372">
      <w:pPr>
        <w:spacing w:line="360" w:lineRule="auto"/>
        <w:jc w:val="center"/>
        <w:rPr>
          <w:rFonts w:ascii="Times New Roman" w:hAnsi="Times New Roman" w:cs="Times New Roman"/>
          <w:b/>
          <w:bCs/>
          <w:color w:val="0D0D0D" w:themeColor="text1" w:themeTint="F2"/>
          <w:sz w:val="26"/>
          <w:szCs w:val="26"/>
        </w:rPr>
      </w:pPr>
    </w:p>
    <w:p w:rsidR="00F47372" w:rsidRDefault="007D1FF9">
      <w:pPr>
        <w:spacing w:line="360" w:lineRule="auto"/>
        <w:jc w:val="center"/>
        <w:rPr>
          <w:rFonts w:cs="Times New Roman"/>
          <w:sz w:val="40"/>
          <w:szCs w:val="26"/>
        </w:rPr>
      </w:pPr>
      <w:r>
        <w:rPr>
          <w:rFonts w:cs="Times New Roman"/>
          <w:b/>
          <w:bCs/>
          <w:color w:val="0D0D0D" w:themeColor="text1" w:themeTint="F2"/>
          <w:sz w:val="40"/>
          <w:szCs w:val="26"/>
        </w:rPr>
        <w:t>ACKNOWLEDGEMENT</w:t>
      </w:r>
    </w:p>
    <w:p w:rsidR="00F47372" w:rsidRDefault="00F47372">
      <w:pPr>
        <w:pStyle w:val="BodyText"/>
        <w:spacing w:before="5" w:after="160" w:line="360" w:lineRule="auto"/>
        <w:jc w:val="both"/>
        <w:rPr>
          <w:b/>
        </w:rPr>
      </w:pPr>
    </w:p>
    <w:p w:rsidR="00F47372" w:rsidRDefault="00F47372">
      <w:pPr>
        <w:pStyle w:val="BodyText"/>
        <w:spacing w:before="5" w:after="160" w:line="360" w:lineRule="auto"/>
        <w:jc w:val="both"/>
        <w:rPr>
          <w:b/>
        </w:rPr>
      </w:pPr>
    </w:p>
    <w:p w:rsidR="00F47372" w:rsidRDefault="00F47372">
      <w:pPr>
        <w:pStyle w:val="BodyText"/>
        <w:spacing w:before="5" w:after="160" w:line="360" w:lineRule="auto"/>
        <w:jc w:val="both"/>
        <w:rPr>
          <w:b/>
        </w:rPr>
      </w:pPr>
    </w:p>
    <w:p w:rsidR="00F47372" w:rsidRDefault="007D1FF9">
      <w:pPr>
        <w:pStyle w:val="BodyText"/>
        <w:spacing w:line="360" w:lineRule="auto"/>
        <w:ind w:left="720"/>
      </w:pPr>
      <w:r>
        <w:rPr>
          <w:rFonts w:asciiTheme="majorHAnsi" w:eastAsiaTheme="minorHAnsi" w:hAnsiTheme="majorHAnsi"/>
          <w:color w:val="333333"/>
          <w:sz w:val="28"/>
          <w:shd w:val="clear" w:color="auto" w:fill="FFFFFF"/>
          <w:lang w:val="en-IN"/>
        </w:rPr>
        <w:t xml:space="preserve">The completion of any inter-disciplinary project or task depends upon cooperation, co-ordination and combined efforts of several sources of knowledge. I am grateful to </w:t>
      </w:r>
      <w:proofErr w:type="spellStart"/>
      <w:proofErr w:type="gramStart"/>
      <w:r>
        <w:rPr>
          <w:rFonts w:asciiTheme="majorHAnsi" w:eastAsiaTheme="minorHAnsi" w:hAnsiTheme="majorHAnsi"/>
          <w:b/>
          <w:color w:val="333333"/>
          <w:sz w:val="28"/>
          <w:shd w:val="clear" w:color="auto" w:fill="FFFFFF"/>
          <w:lang w:val="en-IN"/>
        </w:rPr>
        <w:t>Ms.Priya</w:t>
      </w:r>
      <w:proofErr w:type="spellEnd"/>
      <w:proofErr w:type="gramEnd"/>
      <w:r>
        <w:rPr>
          <w:rFonts w:asciiTheme="majorHAnsi" w:eastAsiaTheme="minorHAnsi" w:hAnsiTheme="majorHAnsi"/>
          <w:b/>
          <w:color w:val="333333"/>
          <w:sz w:val="28"/>
          <w:shd w:val="clear" w:color="auto" w:fill="FFFFFF"/>
          <w:lang w:val="en-IN"/>
        </w:rPr>
        <w:t xml:space="preserve"> </w:t>
      </w:r>
      <w:proofErr w:type="spellStart"/>
      <w:r>
        <w:rPr>
          <w:rFonts w:asciiTheme="majorHAnsi" w:eastAsiaTheme="minorHAnsi" w:hAnsiTheme="majorHAnsi"/>
          <w:b/>
          <w:color w:val="333333"/>
          <w:sz w:val="28"/>
          <w:shd w:val="clear" w:color="auto" w:fill="FFFFFF"/>
          <w:lang w:val="en-IN"/>
        </w:rPr>
        <w:t>Dhoundiyal</w:t>
      </w:r>
      <w:proofErr w:type="spellEnd"/>
      <w:r>
        <w:rPr>
          <w:rFonts w:asciiTheme="majorHAnsi" w:eastAsiaTheme="minorHAnsi" w:hAnsiTheme="majorHAnsi"/>
          <w:color w:val="333333"/>
          <w:sz w:val="28"/>
          <w:shd w:val="clear" w:color="auto" w:fill="FFFFFF"/>
          <w:lang w:val="en-IN"/>
        </w:rPr>
        <w:t xml:space="preserve"> for her </w:t>
      </w:r>
      <w:r>
        <w:rPr>
          <w:rFonts w:asciiTheme="majorHAnsi" w:eastAsiaTheme="minorHAnsi" w:hAnsiTheme="majorHAnsi"/>
          <w:color w:val="333333"/>
          <w:sz w:val="28"/>
          <w:shd w:val="clear" w:color="auto" w:fill="FFFFFF"/>
          <w:lang w:val="en-IN"/>
        </w:rPr>
        <w:t xml:space="preserve"> willingness to give me valuable advice and direction whenever I approached her with a problem. I am thankful to her for providing me with immense guidance throughout this internship.</w:t>
      </w:r>
    </w:p>
    <w:p w:rsidR="00F47372" w:rsidRDefault="00F47372">
      <w:pPr>
        <w:pStyle w:val="BodyText"/>
        <w:spacing w:line="360" w:lineRule="auto"/>
        <w:ind w:left="720"/>
        <w:rPr>
          <w:rFonts w:asciiTheme="majorHAnsi" w:eastAsiaTheme="minorHAnsi" w:hAnsiTheme="majorHAnsi"/>
          <w:color w:val="333333"/>
          <w:sz w:val="28"/>
          <w:highlight w:val="white"/>
          <w:lang w:val="en-IN"/>
        </w:rPr>
      </w:pPr>
    </w:p>
    <w:p w:rsidR="00F47372" w:rsidRDefault="007D1FF9">
      <w:pPr>
        <w:pStyle w:val="BodyText"/>
        <w:spacing w:line="360" w:lineRule="auto"/>
        <w:ind w:left="720"/>
      </w:pPr>
      <w:r>
        <w:rPr>
          <w:rFonts w:asciiTheme="majorHAnsi" w:eastAsiaTheme="minorHAnsi" w:hAnsiTheme="majorHAnsi"/>
          <w:color w:val="333333"/>
          <w:sz w:val="28"/>
          <w:shd w:val="clear" w:color="auto" w:fill="FFFFFF"/>
          <w:lang w:val="en-IN"/>
        </w:rPr>
        <w:t xml:space="preserve">I would also like to thank </w:t>
      </w:r>
      <w:r>
        <w:rPr>
          <w:rFonts w:asciiTheme="majorHAnsi" w:eastAsiaTheme="minorHAnsi" w:hAnsiTheme="majorHAnsi"/>
          <w:b/>
          <w:bCs/>
          <w:color w:val="333333"/>
          <w:sz w:val="28"/>
          <w:shd w:val="clear" w:color="auto" w:fill="FFFFFF"/>
          <w:lang w:val="en-IN"/>
        </w:rPr>
        <w:t>Mr. Ish</w:t>
      </w:r>
      <w:r>
        <w:rPr>
          <w:rFonts w:asciiTheme="majorHAnsi" w:eastAsiaTheme="minorHAnsi" w:hAnsiTheme="majorHAnsi"/>
          <w:b/>
          <w:bCs/>
          <w:color w:val="333333"/>
          <w:sz w:val="28"/>
          <w:shd w:val="clear" w:color="auto" w:fill="FFFFFF"/>
          <w:lang w:val="en-IN"/>
        </w:rPr>
        <w:t>an Agarwal</w:t>
      </w:r>
      <w:r>
        <w:rPr>
          <w:rFonts w:asciiTheme="majorHAnsi" w:eastAsiaTheme="minorHAnsi" w:hAnsiTheme="majorHAnsi"/>
          <w:bCs/>
          <w:color w:val="333333"/>
          <w:sz w:val="28"/>
          <w:shd w:val="clear" w:color="auto" w:fill="FFFFFF"/>
          <w:lang w:val="en-IN"/>
        </w:rPr>
        <w:t xml:space="preserve"> Sir </w:t>
      </w:r>
      <w:r>
        <w:rPr>
          <w:rFonts w:asciiTheme="majorHAnsi" w:eastAsiaTheme="minorHAnsi" w:hAnsiTheme="majorHAnsi"/>
          <w:color w:val="333333"/>
          <w:sz w:val="28"/>
          <w:shd w:val="clear" w:color="auto" w:fill="FFFFFF"/>
          <w:lang w:val="en-IN"/>
        </w:rPr>
        <w:t>for giving me the opp</w:t>
      </w:r>
      <w:r>
        <w:rPr>
          <w:rFonts w:asciiTheme="majorHAnsi" w:eastAsiaTheme="minorHAnsi" w:hAnsiTheme="majorHAnsi"/>
          <w:color w:val="333333"/>
          <w:sz w:val="28"/>
          <w:shd w:val="clear" w:color="auto" w:fill="FFFFFF"/>
          <w:lang w:val="en-IN"/>
        </w:rPr>
        <w:t>ortunity to pursue internship in this company.</w:t>
      </w:r>
    </w:p>
    <w:p w:rsidR="00F47372" w:rsidRDefault="00F47372">
      <w:pPr>
        <w:pStyle w:val="BodyText"/>
        <w:spacing w:line="360" w:lineRule="auto"/>
        <w:ind w:left="720"/>
        <w:jc w:val="both"/>
        <w:rPr>
          <w:rFonts w:eastAsiaTheme="minorHAnsi"/>
          <w:color w:val="333333"/>
          <w:highlight w:val="white"/>
          <w:lang w:val="en-IN"/>
        </w:rPr>
      </w:pPr>
    </w:p>
    <w:p w:rsidR="00F47372" w:rsidRDefault="00F47372">
      <w:pPr>
        <w:pStyle w:val="BodyText"/>
        <w:spacing w:line="360" w:lineRule="auto"/>
        <w:ind w:left="720"/>
        <w:jc w:val="both"/>
        <w:rPr>
          <w:rFonts w:eastAsiaTheme="minorHAnsi"/>
          <w:color w:val="333333"/>
          <w:highlight w:val="white"/>
          <w:lang w:val="en-IN"/>
        </w:rPr>
      </w:pPr>
    </w:p>
    <w:p w:rsidR="00F47372" w:rsidRDefault="00F47372">
      <w:pPr>
        <w:pStyle w:val="BodyText"/>
        <w:spacing w:line="360" w:lineRule="auto"/>
        <w:ind w:left="720"/>
        <w:jc w:val="both"/>
        <w:rPr>
          <w:rFonts w:eastAsiaTheme="minorHAnsi"/>
          <w:color w:val="333333"/>
          <w:highlight w:val="white"/>
          <w:lang w:val="en-IN"/>
        </w:rPr>
      </w:pPr>
    </w:p>
    <w:p w:rsidR="00F47372" w:rsidRDefault="00F47372">
      <w:pPr>
        <w:pStyle w:val="BodyText"/>
        <w:spacing w:line="360" w:lineRule="auto"/>
        <w:ind w:left="720"/>
        <w:jc w:val="both"/>
        <w:rPr>
          <w:rFonts w:eastAsiaTheme="minorHAnsi"/>
          <w:color w:val="333333"/>
          <w:highlight w:val="white"/>
          <w:lang w:val="en-IN"/>
        </w:rPr>
      </w:pPr>
    </w:p>
    <w:p w:rsidR="00F47372" w:rsidRDefault="00F47372">
      <w:pPr>
        <w:pStyle w:val="BodyText"/>
        <w:spacing w:line="360" w:lineRule="auto"/>
        <w:ind w:left="720"/>
        <w:jc w:val="both"/>
        <w:rPr>
          <w:rFonts w:eastAsiaTheme="minorHAnsi"/>
          <w:color w:val="333333"/>
          <w:highlight w:val="white"/>
          <w:lang w:val="en-IN"/>
        </w:rPr>
      </w:pPr>
    </w:p>
    <w:p w:rsidR="00F47372" w:rsidRDefault="00F47372">
      <w:pPr>
        <w:pStyle w:val="BodyText"/>
        <w:spacing w:line="360" w:lineRule="auto"/>
        <w:ind w:left="720"/>
        <w:jc w:val="both"/>
        <w:rPr>
          <w:rFonts w:eastAsiaTheme="minorHAnsi"/>
          <w:color w:val="333333"/>
          <w:highlight w:val="white"/>
          <w:lang w:val="en-IN"/>
        </w:rPr>
      </w:pPr>
    </w:p>
    <w:p w:rsidR="00F47372" w:rsidRDefault="00F47372">
      <w:pPr>
        <w:pStyle w:val="BodyText"/>
        <w:spacing w:line="360" w:lineRule="auto"/>
        <w:ind w:left="720"/>
        <w:jc w:val="both"/>
        <w:rPr>
          <w:rFonts w:eastAsiaTheme="minorHAnsi"/>
          <w:color w:val="333333"/>
          <w:highlight w:val="white"/>
          <w:lang w:val="en-IN"/>
        </w:rPr>
      </w:pPr>
    </w:p>
    <w:p w:rsidR="00F47372" w:rsidRDefault="00F47372">
      <w:pPr>
        <w:pStyle w:val="BodyText"/>
        <w:spacing w:line="360" w:lineRule="auto"/>
        <w:ind w:left="720"/>
        <w:jc w:val="both"/>
        <w:rPr>
          <w:rFonts w:eastAsiaTheme="minorHAnsi"/>
          <w:color w:val="333333"/>
          <w:highlight w:val="white"/>
          <w:lang w:val="en-IN"/>
        </w:rPr>
      </w:pPr>
    </w:p>
    <w:p w:rsidR="00F47372" w:rsidRDefault="00F47372">
      <w:pPr>
        <w:pStyle w:val="BodyText"/>
        <w:spacing w:line="360" w:lineRule="auto"/>
        <w:ind w:left="720"/>
        <w:jc w:val="both"/>
        <w:rPr>
          <w:rFonts w:eastAsiaTheme="minorHAnsi"/>
          <w:color w:val="333333"/>
          <w:highlight w:val="white"/>
          <w:lang w:val="en-IN"/>
        </w:rPr>
      </w:pPr>
    </w:p>
    <w:p w:rsidR="00F47372" w:rsidRDefault="00F47372">
      <w:pPr>
        <w:pStyle w:val="BodyText"/>
        <w:spacing w:line="360" w:lineRule="auto"/>
        <w:ind w:left="720"/>
        <w:jc w:val="both"/>
        <w:rPr>
          <w:rFonts w:eastAsiaTheme="minorHAnsi"/>
          <w:color w:val="333333"/>
          <w:highlight w:val="white"/>
          <w:lang w:val="en-IN"/>
        </w:rPr>
      </w:pPr>
    </w:p>
    <w:p w:rsidR="00F47372" w:rsidRDefault="007D1FF9">
      <w:pPr>
        <w:spacing w:line="360" w:lineRule="auto"/>
        <w:ind w:left="720"/>
        <w:jc w:val="both"/>
        <w:rPr>
          <w:rFonts w:ascii="Times New Roman" w:hAnsi="Times New Roman" w:cs="Times New Roman"/>
          <w:color w:val="333333"/>
          <w:highlight w:val="white"/>
        </w:rPr>
      </w:pPr>
      <w:r>
        <w:rPr>
          <w:rFonts w:ascii="Times New Roman" w:hAnsi="Times New Roman" w:cs="Times New Roman"/>
          <w:color w:val="333333"/>
          <w:shd w:val="clear" w:color="auto" w:fill="FFFFFF"/>
        </w:rPr>
        <w:t>Mentor:</w:t>
      </w:r>
    </w:p>
    <w:p w:rsidR="00F47372" w:rsidRDefault="00F47372">
      <w:pPr>
        <w:spacing w:line="360" w:lineRule="auto"/>
        <w:ind w:left="720"/>
        <w:jc w:val="both"/>
        <w:rPr>
          <w:rFonts w:ascii="Times New Roman" w:hAnsi="Times New Roman" w:cs="Times New Roman"/>
          <w:color w:val="333333"/>
          <w:highlight w:val="white"/>
        </w:rPr>
      </w:pPr>
    </w:p>
    <w:p w:rsidR="00F47372" w:rsidRDefault="007D1FF9">
      <w:pPr>
        <w:spacing w:line="360" w:lineRule="auto"/>
        <w:ind w:left="720"/>
        <w:rPr>
          <w:b/>
          <w:color w:val="333333"/>
          <w:highlight w:val="white"/>
          <w:lang w:val="en-IN"/>
        </w:rPr>
      </w:pPr>
      <w:r>
        <w:rPr>
          <w:b/>
          <w:color w:val="333333"/>
          <w:shd w:val="clear" w:color="auto" w:fill="FFFFFF"/>
          <w:lang w:val="en-IN"/>
        </w:rPr>
        <w:t xml:space="preserve">Ms </w:t>
      </w:r>
      <w:proofErr w:type="spellStart"/>
      <w:r>
        <w:rPr>
          <w:b/>
          <w:color w:val="333333"/>
          <w:shd w:val="clear" w:color="auto" w:fill="FFFFFF"/>
          <w:lang w:val="en-IN"/>
        </w:rPr>
        <w:t>Priya</w:t>
      </w:r>
      <w:proofErr w:type="spellEnd"/>
      <w:r>
        <w:rPr>
          <w:b/>
          <w:color w:val="333333"/>
          <w:shd w:val="clear" w:color="auto" w:fill="FFFFFF"/>
          <w:lang w:val="en-IN"/>
        </w:rPr>
        <w:t xml:space="preserve"> </w:t>
      </w:r>
      <w:proofErr w:type="spellStart"/>
      <w:r>
        <w:rPr>
          <w:b/>
          <w:color w:val="333333"/>
          <w:shd w:val="clear" w:color="auto" w:fill="FFFFFF"/>
          <w:lang w:val="en-IN"/>
        </w:rPr>
        <w:t>Dhoundiyal</w:t>
      </w:r>
      <w:proofErr w:type="spellEnd"/>
    </w:p>
    <w:p w:rsidR="00F47372" w:rsidRDefault="00F47372">
      <w:pPr>
        <w:spacing w:line="360" w:lineRule="auto"/>
        <w:rPr>
          <w:b/>
          <w:color w:val="333333"/>
          <w:highlight w:val="white"/>
          <w:lang w:val="en-IN"/>
        </w:rPr>
      </w:pPr>
    </w:p>
    <w:p w:rsidR="00F47372" w:rsidRDefault="007D1FF9">
      <w:pPr>
        <w:spacing w:line="360" w:lineRule="auto"/>
        <w:rPr>
          <w:rFonts w:cstheme="minorHAnsi"/>
          <w:b/>
          <w:color w:val="333333"/>
          <w:highlight w:val="white"/>
          <w:lang w:val="en-IN"/>
        </w:rPr>
      </w:pPr>
      <w:r>
        <w:rPr>
          <w:b/>
          <w:color w:val="333333"/>
          <w:shd w:val="clear" w:color="auto" w:fill="FFFFFF"/>
          <w:lang w:val="en-IN"/>
        </w:rPr>
        <w:tab/>
      </w:r>
      <w:r>
        <w:rPr>
          <w:b/>
          <w:color w:val="333333"/>
          <w:shd w:val="clear" w:color="auto" w:fill="FFFFFF"/>
          <w:lang w:val="en-IN"/>
        </w:rPr>
        <w:tab/>
      </w:r>
      <w:r>
        <w:rPr>
          <w:b/>
          <w:color w:val="333333"/>
          <w:shd w:val="clear" w:color="auto" w:fill="FFFFFF"/>
          <w:lang w:val="en-IN"/>
        </w:rPr>
        <w:tab/>
      </w:r>
      <w:r>
        <w:rPr>
          <w:b/>
          <w:color w:val="333333"/>
          <w:shd w:val="clear" w:color="auto" w:fill="FFFFFF"/>
          <w:lang w:val="en-IN"/>
        </w:rPr>
        <w:tab/>
      </w:r>
      <w:r>
        <w:rPr>
          <w:b/>
          <w:color w:val="333333"/>
          <w:shd w:val="clear" w:color="auto" w:fill="FFFFFF"/>
          <w:lang w:val="en-IN"/>
        </w:rPr>
        <w:tab/>
      </w:r>
      <w:r>
        <w:rPr>
          <w:b/>
          <w:color w:val="333333"/>
          <w:shd w:val="clear" w:color="auto" w:fill="FFFFFF"/>
          <w:lang w:val="en-IN"/>
        </w:rPr>
        <w:tab/>
      </w:r>
      <w:r>
        <w:rPr>
          <w:b/>
          <w:color w:val="333333"/>
          <w:shd w:val="clear" w:color="auto" w:fill="FFFFFF"/>
          <w:lang w:val="en-IN"/>
        </w:rPr>
        <w:tab/>
      </w:r>
      <w:r>
        <w:rPr>
          <w:rFonts w:cstheme="minorHAnsi"/>
          <w:color w:val="333333"/>
          <w:sz w:val="24"/>
          <w:shd w:val="clear" w:color="auto" w:fill="FFFFFF"/>
          <w:lang w:val="en-IN"/>
        </w:rPr>
        <w:t>ii</w:t>
      </w:r>
    </w:p>
    <w:p w:rsidR="00F47372" w:rsidRDefault="00F47372">
      <w:pPr>
        <w:spacing w:line="360" w:lineRule="auto"/>
        <w:jc w:val="center"/>
        <w:rPr>
          <w:rFonts w:ascii="Times New Roman" w:hAnsi="Times New Roman" w:cs="Times New Roman"/>
          <w:b/>
          <w:sz w:val="40"/>
          <w:szCs w:val="26"/>
        </w:rPr>
      </w:pPr>
    </w:p>
    <w:p w:rsidR="007D1FF9" w:rsidRDefault="007D1FF9">
      <w:pPr>
        <w:spacing w:line="360" w:lineRule="auto"/>
        <w:jc w:val="center"/>
        <w:rPr>
          <w:rFonts w:cs="Times New Roman"/>
          <w:b/>
          <w:sz w:val="40"/>
          <w:szCs w:val="26"/>
        </w:rPr>
      </w:pPr>
    </w:p>
    <w:p w:rsidR="00F47372" w:rsidRDefault="007D1FF9">
      <w:pPr>
        <w:spacing w:line="360" w:lineRule="auto"/>
        <w:jc w:val="center"/>
        <w:rPr>
          <w:rFonts w:cs="Times New Roman"/>
          <w:sz w:val="44"/>
          <w:szCs w:val="26"/>
        </w:rPr>
      </w:pPr>
      <w:r>
        <w:rPr>
          <w:rFonts w:cs="Times New Roman"/>
          <w:b/>
          <w:sz w:val="40"/>
          <w:szCs w:val="26"/>
        </w:rPr>
        <w:t>ABSTRACT</w:t>
      </w:r>
    </w:p>
    <w:p w:rsidR="00F47372" w:rsidRDefault="00F47372">
      <w:pPr>
        <w:spacing w:line="360" w:lineRule="auto"/>
        <w:jc w:val="both"/>
        <w:rPr>
          <w:rFonts w:ascii="Times New Roman" w:hAnsi="Times New Roman" w:cs="Times New Roman"/>
          <w:b/>
        </w:rPr>
      </w:pPr>
    </w:p>
    <w:p w:rsidR="00F47372" w:rsidRDefault="007D1FF9">
      <w:pPr>
        <w:spacing w:line="360" w:lineRule="auto"/>
        <w:jc w:val="both"/>
      </w:pPr>
      <w:r>
        <w:rPr>
          <w:rFonts w:asciiTheme="majorHAnsi" w:hAnsiTheme="majorHAnsi" w:cs="Times New Roman"/>
          <w:sz w:val="28"/>
        </w:rPr>
        <w:t xml:space="preserve"> I carried out my internship at </w:t>
      </w:r>
      <w:proofErr w:type="spellStart"/>
      <w:r>
        <w:rPr>
          <w:rFonts w:asciiTheme="majorHAnsi" w:hAnsiTheme="majorHAnsi" w:cs="Times New Roman"/>
          <w:sz w:val="28"/>
        </w:rPr>
        <w:t>Climbax</w:t>
      </w:r>
      <w:proofErr w:type="spellEnd"/>
      <w:r>
        <w:rPr>
          <w:rFonts w:asciiTheme="majorHAnsi" w:hAnsiTheme="majorHAnsi" w:cs="Times New Roman"/>
          <w:sz w:val="28"/>
        </w:rPr>
        <w:t xml:space="preserve"> Entertainment Pvt. Ltd.</w:t>
      </w:r>
      <w:r>
        <w:rPr>
          <w:rFonts w:asciiTheme="majorHAnsi" w:hAnsiTheme="majorHAnsi" w:cs="Times New Roman"/>
          <w:sz w:val="28"/>
        </w:rPr>
        <w:t xml:space="preserve"> From </w:t>
      </w:r>
      <w:ins w:id="0" w:author="hg.kushagra@gmail.com" w:date="2019-07-05T11:44:00Z">
        <w:r>
          <w:rPr>
            <w:rFonts w:asciiTheme="majorHAnsi" w:hAnsiTheme="majorHAnsi" w:cs="Times New Roman"/>
            <w:sz w:val="28"/>
          </w:rPr>
          <w:t>May 28,2019 to July 8,2019</w:t>
        </w:r>
      </w:ins>
      <w:r>
        <w:rPr>
          <w:rFonts w:asciiTheme="majorHAnsi" w:hAnsiTheme="majorHAnsi" w:cs="Times New Roman"/>
          <w:sz w:val="28"/>
        </w:rPr>
        <w:t>.</w:t>
      </w:r>
      <w:r>
        <w:rPr>
          <w:rFonts w:asciiTheme="majorHAnsi" w:hAnsiTheme="majorHAnsi" w:cs="Times New Roman"/>
          <w:sz w:val="28"/>
        </w:rPr>
        <w:t xml:space="preserve"> </w:t>
      </w:r>
      <w:proofErr w:type="spellStart"/>
      <w:r>
        <w:rPr>
          <w:rFonts w:asciiTheme="majorHAnsi" w:hAnsiTheme="majorHAnsi" w:cs="Times New Roman"/>
          <w:sz w:val="28"/>
        </w:rPr>
        <w:t>Climbax</w:t>
      </w:r>
      <w:proofErr w:type="spellEnd"/>
      <w:r>
        <w:rPr>
          <w:rFonts w:asciiTheme="majorHAnsi" w:hAnsiTheme="majorHAnsi" w:cs="Times New Roman"/>
          <w:sz w:val="28"/>
        </w:rPr>
        <w:t xml:space="preserve"> aims to bridge the gap between the real and the virtual world by developing customized solutions in the field of virtual reality, 2D/ 3D </w:t>
      </w:r>
      <w:r>
        <w:rPr>
          <w:rFonts w:asciiTheme="majorHAnsi" w:hAnsiTheme="majorHAnsi" w:cs="Times New Roman"/>
          <w:sz w:val="28"/>
        </w:rPr>
        <w:t>A</w:t>
      </w:r>
      <w:r>
        <w:rPr>
          <w:rFonts w:asciiTheme="majorHAnsi" w:hAnsiTheme="majorHAnsi" w:cs="Times New Roman"/>
          <w:sz w:val="28"/>
        </w:rPr>
        <w:t>nimation</w:t>
      </w:r>
      <w:r>
        <w:rPr>
          <w:rFonts w:asciiTheme="majorHAnsi" w:hAnsiTheme="majorHAnsi" w:cs="Times New Roman"/>
          <w:sz w:val="28"/>
        </w:rPr>
        <w:t>s</w:t>
      </w:r>
      <w:r>
        <w:rPr>
          <w:rFonts w:asciiTheme="majorHAnsi" w:hAnsiTheme="majorHAnsi" w:cs="Times New Roman"/>
          <w:sz w:val="28"/>
        </w:rPr>
        <w:t xml:space="preserve">, VFX, software, </w:t>
      </w:r>
      <w:r>
        <w:rPr>
          <w:rFonts w:asciiTheme="majorHAnsi" w:hAnsiTheme="majorHAnsi" w:cs="Times New Roman"/>
          <w:sz w:val="28"/>
        </w:rPr>
        <w:t>M</w:t>
      </w:r>
      <w:r>
        <w:rPr>
          <w:rFonts w:asciiTheme="majorHAnsi" w:hAnsiTheme="majorHAnsi" w:cs="Times New Roman"/>
          <w:sz w:val="28"/>
        </w:rPr>
        <w:t xml:space="preserve">obile </w:t>
      </w:r>
      <w:r>
        <w:rPr>
          <w:rFonts w:asciiTheme="majorHAnsi" w:hAnsiTheme="majorHAnsi" w:cs="Times New Roman"/>
          <w:sz w:val="28"/>
        </w:rPr>
        <w:t>A</w:t>
      </w:r>
      <w:r>
        <w:rPr>
          <w:rFonts w:asciiTheme="majorHAnsi" w:hAnsiTheme="majorHAnsi" w:cs="Times New Roman"/>
          <w:sz w:val="28"/>
        </w:rPr>
        <w:t xml:space="preserve">pp and Web development, </w:t>
      </w:r>
      <w:r>
        <w:rPr>
          <w:rFonts w:asciiTheme="majorHAnsi" w:hAnsiTheme="majorHAnsi" w:cs="Times New Roman"/>
          <w:sz w:val="28"/>
        </w:rPr>
        <w:t>F</w:t>
      </w:r>
      <w:r>
        <w:rPr>
          <w:rFonts w:asciiTheme="majorHAnsi" w:hAnsiTheme="majorHAnsi" w:cs="Times New Roman"/>
          <w:sz w:val="28"/>
        </w:rPr>
        <w:t>ilms and media and digital marketing and it offers internship to the students who are in need of education about the same. Internship is an opportunity to relate what has been covered in the class and what is applicable in the practical life. The purpose o</w:t>
      </w:r>
      <w:r>
        <w:rPr>
          <w:rFonts w:asciiTheme="majorHAnsi" w:hAnsiTheme="majorHAnsi" w:cs="Times New Roman"/>
          <w:sz w:val="28"/>
        </w:rPr>
        <w:t xml:space="preserve">f the program is to fulfill the core equipment for the award of Bachelor degree in technology to get a practical aspect of the theoretical work. </w:t>
      </w:r>
    </w:p>
    <w:p w:rsidR="00F47372" w:rsidRDefault="007D1FF9">
      <w:pPr>
        <w:spacing w:line="360" w:lineRule="auto"/>
        <w:jc w:val="both"/>
      </w:pPr>
      <w:r>
        <w:rPr>
          <w:rFonts w:asciiTheme="majorHAnsi" w:hAnsiTheme="majorHAnsi" w:cs="Times New Roman"/>
          <w:sz w:val="28"/>
        </w:rPr>
        <w:t>During my internship period, a number of approache</w:t>
      </w:r>
      <w:r>
        <w:rPr>
          <w:rFonts w:asciiTheme="majorHAnsi" w:hAnsiTheme="majorHAnsi" w:cs="Times New Roman"/>
          <w:sz w:val="28"/>
        </w:rPr>
        <w:t>s</w:t>
      </w:r>
      <w:r>
        <w:rPr>
          <w:rFonts w:asciiTheme="majorHAnsi" w:hAnsiTheme="majorHAnsi" w:cs="Times New Roman"/>
          <w:sz w:val="28"/>
        </w:rPr>
        <w:t xml:space="preserve"> and exposure methods were used which included: hands on, </w:t>
      </w:r>
      <w:r>
        <w:rPr>
          <w:rFonts w:asciiTheme="majorHAnsi" w:hAnsiTheme="majorHAnsi" w:cs="Times New Roman"/>
          <w:sz w:val="28"/>
        </w:rPr>
        <w:t xml:space="preserve">through reading relevant materials, and also questions and answers approach. </w:t>
      </w:r>
    </w:p>
    <w:p w:rsidR="00F47372" w:rsidRDefault="007D1FF9">
      <w:pPr>
        <w:spacing w:line="360" w:lineRule="auto"/>
        <w:jc w:val="both"/>
      </w:pPr>
      <w:r>
        <w:rPr>
          <w:rFonts w:asciiTheme="majorHAnsi" w:hAnsiTheme="majorHAnsi" w:cs="Times New Roman"/>
          <w:sz w:val="28"/>
        </w:rPr>
        <w:t>I was assigned to t</w:t>
      </w:r>
      <w:r>
        <w:rPr>
          <w:rFonts w:asciiTheme="majorHAnsi" w:hAnsiTheme="majorHAnsi" w:cs="Times New Roman"/>
          <w:sz w:val="28"/>
        </w:rPr>
        <w:t>he T</w:t>
      </w:r>
      <w:r>
        <w:rPr>
          <w:rFonts w:asciiTheme="majorHAnsi" w:hAnsiTheme="majorHAnsi" w:cs="Times New Roman"/>
          <w:sz w:val="28"/>
        </w:rPr>
        <w:t>ech</w:t>
      </w:r>
      <w:r>
        <w:rPr>
          <w:rFonts w:asciiTheme="majorHAnsi" w:hAnsiTheme="majorHAnsi" w:cs="Times New Roman"/>
          <w:sz w:val="28"/>
        </w:rPr>
        <w:t xml:space="preserve"> d</w:t>
      </w:r>
      <w:r>
        <w:rPr>
          <w:rFonts w:asciiTheme="majorHAnsi" w:hAnsiTheme="majorHAnsi" w:cs="Times New Roman"/>
          <w:sz w:val="28"/>
        </w:rPr>
        <w:t>ivision</w:t>
      </w:r>
      <w:r>
        <w:rPr>
          <w:rFonts w:asciiTheme="majorHAnsi" w:hAnsiTheme="majorHAnsi" w:cs="Times New Roman"/>
          <w:sz w:val="28"/>
        </w:rPr>
        <w:t xml:space="preserve"> of </w:t>
      </w:r>
      <w:proofErr w:type="spellStart"/>
      <w:r>
        <w:rPr>
          <w:rFonts w:asciiTheme="majorHAnsi" w:hAnsiTheme="majorHAnsi" w:cs="Times New Roman"/>
          <w:sz w:val="28"/>
        </w:rPr>
        <w:t>Climbax</w:t>
      </w:r>
      <w:proofErr w:type="spellEnd"/>
      <w:r>
        <w:rPr>
          <w:rFonts w:asciiTheme="majorHAnsi" w:hAnsiTheme="majorHAnsi" w:cs="Times New Roman"/>
          <w:sz w:val="28"/>
        </w:rPr>
        <w:t xml:space="preserve"> Entertainment </w:t>
      </w:r>
      <w:proofErr w:type="spellStart"/>
      <w:r>
        <w:rPr>
          <w:rFonts w:asciiTheme="majorHAnsi" w:hAnsiTheme="majorHAnsi" w:cs="Times New Roman"/>
          <w:sz w:val="28"/>
        </w:rPr>
        <w:t>Pvt</w:t>
      </w:r>
      <w:proofErr w:type="spellEnd"/>
      <w:r>
        <w:rPr>
          <w:rFonts w:asciiTheme="majorHAnsi" w:hAnsiTheme="majorHAnsi" w:cs="Times New Roman"/>
          <w:sz w:val="28"/>
        </w:rPr>
        <w:t xml:space="preserve"> Ltd</w:t>
      </w:r>
      <w:r>
        <w:rPr>
          <w:rFonts w:asciiTheme="majorHAnsi" w:hAnsiTheme="majorHAnsi" w:cs="Times New Roman"/>
          <w:sz w:val="28"/>
        </w:rPr>
        <w:t>. I gained knowledge of HTML,</w:t>
      </w:r>
      <w:r>
        <w:rPr>
          <w:rFonts w:asciiTheme="majorHAnsi" w:hAnsiTheme="majorHAnsi" w:cs="Times New Roman"/>
          <w:sz w:val="28"/>
        </w:rPr>
        <w:t xml:space="preserve"> </w:t>
      </w:r>
      <w:r>
        <w:rPr>
          <w:rFonts w:asciiTheme="majorHAnsi" w:hAnsiTheme="majorHAnsi" w:cs="Times New Roman"/>
          <w:sz w:val="28"/>
        </w:rPr>
        <w:t>CSS,</w:t>
      </w:r>
      <w:r>
        <w:rPr>
          <w:rFonts w:asciiTheme="majorHAnsi" w:hAnsiTheme="majorHAnsi" w:cs="Times New Roman"/>
          <w:sz w:val="28"/>
        </w:rPr>
        <w:t xml:space="preserve"> </w:t>
      </w:r>
      <w:r>
        <w:rPr>
          <w:rFonts w:asciiTheme="majorHAnsi" w:hAnsiTheme="majorHAnsi" w:cs="Times New Roman"/>
          <w:sz w:val="28"/>
        </w:rPr>
        <w:t>PHP and JavaScript</w:t>
      </w:r>
      <w:r>
        <w:rPr>
          <w:rFonts w:asciiTheme="majorHAnsi" w:hAnsiTheme="majorHAnsi" w:cs="Times New Roman"/>
          <w:sz w:val="28"/>
        </w:rPr>
        <w:t>.</w:t>
      </w:r>
    </w:p>
    <w:p w:rsidR="00F47372" w:rsidRDefault="007D1FF9">
      <w:pPr>
        <w:spacing w:line="360" w:lineRule="auto"/>
        <w:jc w:val="both"/>
        <w:rPr>
          <w:rFonts w:asciiTheme="majorHAnsi" w:hAnsiTheme="majorHAnsi" w:cs="Times New Roman"/>
          <w:sz w:val="28"/>
        </w:rPr>
      </w:pPr>
      <w:r>
        <w:rPr>
          <w:rFonts w:asciiTheme="majorHAnsi" w:hAnsiTheme="majorHAnsi" w:cs="Times New Roman"/>
          <w:sz w:val="28"/>
        </w:rPr>
        <w:t>In conclusion, this was an opportunity t</w:t>
      </w:r>
      <w:r>
        <w:rPr>
          <w:rFonts w:asciiTheme="majorHAnsi" w:hAnsiTheme="majorHAnsi" w:cs="Times New Roman"/>
          <w:sz w:val="28"/>
        </w:rPr>
        <w:t>o develop and enhance skills and competencies in my career field which I actually achieved.</w:t>
      </w:r>
    </w:p>
    <w:p w:rsidR="00F47372" w:rsidRDefault="00F47372">
      <w:pPr>
        <w:rPr>
          <w:b/>
          <w:color w:val="333333"/>
          <w:highlight w:val="white"/>
          <w:lang w:val="en-IN"/>
        </w:rPr>
      </w:pPr>
    </w:p>
    <w:p w:rsidR="00F47372" w:rsidRDefault="00F47372">
      <w:pPr>
        <w:rPr>
          <w:b/>
          <w:color w:val="333333"/>
          <w:highlight w:val="white"/>
          <w:lang w:val="en-IN"/>
        </w:rPr>
      </w:pPr>
    </w:p>
    <w:p w:rsidR="00F47372" w:rsidRDefault="00F47372">
      <w:pPr>
        <w:spacing w:line="360" w:lineRule="auto"/>
        <w:rPr>
          <w:b/>
          <w:color w:val="333333"/>
          <w:highlight w:val="white"/>
          <w:lang w:val="en-IN"/>
        </w:rPr>
      </w:pPr>
    </w:p>
    <w:p w:rsidR="00F47372" w:rsidRDefault="00F47372">
      <w:pPr>
        <w:spacing w:line="360" w:lineRule="auto"/>
        <w:rPr>
          <w:b/>
          <w:color w:val="333333"/>
          <w:highlight w:val="white"/>
          <w:lang w:val="en-IN"/>
        </w:rPr>
      </w:pPr>
    </w:p>
    <w:p w:rsidR="00F47372" w:rsidRDefault="00F47372">
      <w:pPr>
        <w:spacing w:line="360" w:lineRule="auto"/>
        <w:ind w:left="4680" w:firstLine="360"/>
        <w:rPr>
          <w:b/>
          <w:color w:val="333333"/>
          <w:highlight w:val="white"/>
          <w:lang w:val="en-IN"/>
        </w:rPr>
      </w:pPr>
    </w:p>
    <w:p w:rsidR="00F47372" w:rsidRDefault="00F47372">
      <w:pPr>
        <w:spacing w:line="360" w:lineRule="auto"/>
        <w:ind w:left="4680" w:firstLine="360"/>
        <w:rPr>
          <w:rFonts w:ascii="Times New Roman" w:hAnsi="Times New Roman" w:cs="Times New Roman"/>
          <w:b/>
          <w:sz w:val="32"/>
        </w:rPr>
      </w:pPr>
    </w:p>
    <w:p w:rsidR="00F47372" w:rsidRDefault="007D1FF9">
      <w:pPr>
        <w:spacing w:line="360" w:lineRule="auto"/>
        <w:ind w:left="5400"/>
        <w:rPr>
          <w:rFonts w:asciiTheme="majorHAnsi" w:hAnsiTheme="majorHAnsi" w:cstheme="majorHAnsi"/>
          <w:sz w:val="28"/>
        </w:rPr>
      </w:pPr>
      <w:r>
        <w:rPr>
          <w:rFonts w:asciiTheme="majorHAnsi" w:hAnsiTheme="majorHAnsi" w:cstheme="majorHAnsi"/>
          <w:sz w:val="24"/>
        </w:rPr>
        <w:t>iii</w:t>
      </w:r>
    </w:p>
    <w:p w:rsidR="00F47372" w:rsidRDefault="00F47372">
      <w:pPr>
        <w:spacing w:line="360" w:lineRule="auto"/>
        <w:ind w:left="360"/>
        <w:jc w:val="center"/>
        <w:rPr>
          <w:rFonts w:ascii="Times New Roman" w:hAnsi="Times New Roman" w:cs="Times New Roman"/>
          <w:b/>
          <w:sz w:val="32"/>
        </w:rPr>
      </w:pPr>
    </w:p>
    <w:p w:rsidR="00F47372" w:rsidRDefault="007D1FF9">
      <w:pPr>
        <w:spacing w:line="360" w:lineRule="auto"/>
        <w:ind w:left="360"/>
        <w:jc w:val="center"/>
        <w:rPr>
          <w:rFonts w:cstheme="minorHAnsi"/>
          <w:b/>
          <w:sz w:val="40"/>
        </w:rPr>
      </w:pPr>
      <w:r>
        <w:rPr>
          <w:rFonts w:cstheme="minorHAnsi"/>
          <w:b/>
          <w:sz w:val="40"/>
        </w:rPr>
        <w:t>TABLE OF CONTENTS</w:t>
      </w:r>
    </w:p>
    <w:p w:rsidR="00F47372" w:rsidRDefault="00F47372">
      <w:pPr>
        <w:spacing w:line="360" w:lineRule="auto"/>
        <w:ind w:left="360"/>
        <w:jc w:val="both"/>
        <w:rPr>
          <w:rFonts w:asciiTheme="majorHAnsi" w:hAnsiTheme="majorHAnsi" w:cstheme="majorHAnsi"/>
          <w:sz w:val="24"/>
        </w:rPr>
      </w:pPr>
    </w:p>
    <w:p w:rsidR="00F47372" w:rsidRDefault="007D1FF9">
      <w:pPr>
        <w:widowControl w:val="0"/>
        <w:tabs>
          <w:tab w:val="left" w:pos="8620"/>
        </w:tabs>
        <w:spacing w:after="0" w:line="360" w:lineRule="auto"/>
        <w:ind w:left="360"/>
        <w:jc w:val="both"/>
        <w:rPr>
          <w:rFonts w:asciiTheme="majorHAnsi" w:hAnsiTheme="majorHAnsi" w:cstheme="majorHAnsi"/>
          <w:iCs/>
          <w:sz w:val="28"/>
          <w:szCs w:val="28"/>
        </w:rPr>
      </w:pPr>
      <w:r>
        <w:rPr>
          <w:rFonts w:asciiTheme="majorHAnsi" w:hAnsiTheme="majorHAnsi" w:cstheme="majorHAnsi"/>
          <w:bCs/>
          <w:color w:val="0D0D0D" w:themeColor="text1" w:themeTint="F2"/>
          <w:sz w:val="28"/>
          <w:szCs w:val="28"/>
        </w:rPr>
        <w:t>Declaration</w:t>
      </w:r>
      <w:r>
        <w:rPr>
          <w:rFonts w:asciiTheme="majorHAnsi" w:hAnsiTheme="majorHAnsi" w:cstheme="majorHAnsi"/>
          <w:sz w:val="28"/>
          <w:szCs w:val="28"/>
        </w:rPr>
        <w:tab/>
      </w:r>
      <w:proofErr w:type="spellStart"/>
      <w:r>
        <w:rPr>
          <w:rFonts w:asciiTheme="majorHAnsi" w:hAnsiTheme="majorHAnsi" w:cstheme="majorHAnsi"/>
          <w:iCs/>
          <w:sz w:val="28"/>
          <w:szCs w:val="28"/>
        </w:rPr>
        <w:t>i</w:t>
      </w:r>
      <w:proofErr w:type="spellEnd"/>
    </w:p>
    <w:p w:rsidR="00F47372" w:rsidRDefault="007D1FF9">
      <w:pPr>
        <w:widowControl w:val="0"/>
        <w:tabs>
          <w:tab w:val="left" w:pos="8620"/>
        </w:tabs>
        <w:spacing w:after="0" w:line="360" w:lineRule="auto"/>
        <w:ind w:left="360"/>
        <w:jc w:val="both"/>
        <w:rPr>
          <w:rFonts w:asciiTheme="majorHAnsi" w:hAnsiTheme="majorHAnsi" w:cstheme="majorHAnsi"/>
          <w:iCs/>
          <w:sz w:val="28"/>
          <w:szCs w:val="28"/>
        </w:rPr>
      </w:pPr>
      <w:r>
        <w:rPr>
          <w:rFonts w:asciiTheme="majorHAnsi" w:hAnsiTheme="majorHAnsi" w:cstheme="majorHAnsi"/>
          <w:iCs/>
          <w:sz w:val="28"/>
          <w:szCs w:val="28"/>
        </w:rPr>
        <w:t>Acknowledgment</w:t>
      </w:r>
      <w:r>
        <w:rPr>
          <w:rFonts w:asciiTheme="majorHAnsi" w:hAnsiTheme="majorHAnsi" w:cstheme="majorHAnsi"/>
          <w:bCs/>
          <w:color w:val="0D0D0D" w:themeColor="text1" w:themeTint="F2"/>
          <w:sz w:val="28"/>
          <w:szCs w:val="28"/>
        </w:rPr>
        <w:tab/>
      </w:r>
      <w:r>
        <w:rPr>
          <w:rFonts w:asciiTheme="majorHAnsi" w:hAnsiTheme="majorHAnsi" w:cstheme="majorHAnsi"/>
          <w:bCs/>
          <w:color w:val="0D0D0D" w:themeColor="text1" w:themeTint="F2"/>
          <w:sz w:val="28"/>
          <w:szCs w:val="28"/>
        </w:rPr>
        <w:tab/>
        <w:t>ii</w:t>
      </w:r>
    </w:p>
    <w:p w:rsidR="00F47372" w:rsidRDefault="007D1FF9">
      <w:pPr>
        <w:widowControl w:val="0"/>
        <w:tabs>
          <w:tab w:val="left" w:pos="8620"/>
        </w:tabs>
        <w:spacing w:after="0" w:line="360" w:lineRule="auto"/>
        <w:ind w:left="360"/>
        <w:jc w:val="both"/>
        <w:rPr>
          <w:rFonts w:asciiTheme="majorHAnsi" w:hAnsiTheme="majorHAnsi" w:cstheme="majorHAnsi"/>
          <w:iCs/>
          <w:sz w:val="28"/>
          <w:szCs w:val="28"/>
        </w:rPr>
      </w:pPr>
      <w:r>
        <w:rPr>
          <w:rFonts w:asciiTheme="majorHAnsi" w:hAnsiTheme="majorHAnsi" w:cstheme="majorHAnsi"/>
          <w:iCs/>
          <w:sz w:val="28"/>
          <w:szCs w:val="28"/>
        </w:rPr>
        <w:t>Abstract</w:t>
      </w:r>
      <w:r>
        <w:rPr>
          <w:rFonts w:asciiTheme="majorHAnsi" w:hAnsiTheme="majorHAnsi" w:cstheme="majorHAnsi"/>
          <w:iCs/>
          <w:sz w:val="28"/>
          <w:szCs w:val="28"/>
        </w:rPr>
        <w:tab/>
      </w:r>
      <w:r>
        <w:rPr>
          <w:rFonts w:asciiTheme="majorHAnsi" w:hAnsiTheme="majorHAnsi" w:cstheme="majorHAnsi"/>
          <w:iCs/>
          <w:sz w:val="28"/>
          <w:szCs w:val="28"/>
        </w:rPr>
        <w:tab/>
        <w:t>iii</w:t>
      </w:r>
    </w:p>
    <w:p w:rsidR="00F47372" w:rsidRDefault="007D1FF9">
      <w:pPr>
        <w:widowControl w:val="0"/>
        <w:tabs>
          <w:tab w:val="left" w:pos="8620"/>
        </w:tabs>
        <w:spacing w:after="0" w:line="360" w:lineRule="auto"/>
        <w:ind w:left="360"/>
        <w:jc w:val="both"/>
        <w:rPr>
          <w:rFonts w:asciiTheme="majorHAnsi" w:hAnsiTheme="majorHAnsi" w:cstheme="majorHAnsi"/>
          <w:iCs/>
          <w:sz w:val="28"/>
          <w:szCs w:val="28"/>
        </w:rPr>
      </w:pPr>
      <w:r>
        <w:rPr>
          <w:rFonts w:asciiTheme="majorHAnsi" w:hAnsiTheme="majorHAnsi" w:cstheme="majorHAnsi"/>
          <w:iCs/>
          <w:sz w:val="28"/>
          <w:szCs w:val="28"/>
        </w:rPr>
        <w:t>Table of contents</w:t>
      </w:r>
      <w:r>
        <w:rPr>
          <w:rFonts w:asciiTheme="majorHAnsi" w:hAnsiTheme="majorHAnsi" w:cstheme="majorHAnsi"/>
          <w:iCs/>
          <w:sz w:val="28"/>
          <w:szCs w:val="28"/>
        </w:rPr>
        <w:tab/>
        <w:t>iv</w:t>
      </w:r>
    </w:p>
    <w:p w:rsidR="00F47372" w:rsidRDefault="007D1FF9">
      <w:pPr>
        <w:spacing w:line="360" w:lineRule="auto"/>
        <w:ind w:left="360"/>
        <w:rPr>
          <w:rFonts w:asciiTheme="majorHAnsi" w:hAnsiTheme="majorHAnsi" w:cstheme="majorHAnsi"/>
          <w:sz w:val="28"/>
          <w:szCs w:val="28"/>
        </w:rPr>
      </w:pPr>
      <w:r>
        <w:rPr>
          <w:rFonts w:asciiTheme="majorHAnsi" w:hAnsiTheme="majorHAnsi" w:cstheme="majorHAnsi"/>
          <w:sz w:val="28"/>
          <w:szCs w:val="28"/>
        </w:rPr>
        <w:t>Week 1</w:t>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t>1</w:t>
      </w:r>
    </w:p>
    <w:p w:rsidR="00F47372" w:rsidRDefault="007D1FF9">
      <w:pPr>
        <w:spacing w:line="360" w:lineRule="auto"/>
        <w:ind w:left="360"/>
        <w:rPr>
          <w:rFonts w:asciiTheme="majorHAnsi" w:hAnsiTheme="majorHAnsi" w:cstheme="majorHAnsi"/>
          <w:sz w:val="28"/>
          <w:szCs w:val="28"/>
        </w:rPr>
      </w:pPr>
      <w:r>
        <w:rPr>
          <w:rFonts w:asciiTheme="majorHAnsi" w:hAnsiTheme="majorHAnsi" w:cstheme="majorHAnsi"/>
          <w:sz w:val="28"/>
          <w:szCs w:val="28"/>
        </w:rPr>
        <w:t>Week 2</w:t>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t>3</w:t>
      </w:r>
    </w:p>
    <w:p w:rsidR="00F47372" w:rsidRDefault="007D1FF9">
      <w:pPr>
        <w:spacing w:line="360" w:lineRule="auto"/>
        <w:ind w:left="360"/>
        <w:rPr>
          <w:rFonts w:asciiTheme="majorHAnsi" w:hAnsiTheme="majorHAnsi" w:cstheme="majorHAnsi"/>
          <w:sz w:val="28"/>
          <w:szCs w:val="28"/>
        </w:rPr>
      </w:pPr>
      <w:r>
        <w:rPr>
          <w:rFonts w:asciiTheme="majorHAnsi" w:hAnsiTheme="majorHAnsi" w:cstheme="majorHAnsi"/>
          <w:sz w:val="28"/>
          <w:szCs w:val="28"/>
        </w:rPr>
        <w:t>Week 3</w:t>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t>4</w:t>
      </w:r>
    </w:p>
    <w:p w:rsidR="00F47372" w:rsidRDefault="007D1FF9">
      <w:pPr>
        <w:spacing w:line="360" w:lineRule="auto"/>
        <w:ind w:left="360"/>
        <w:rPr>
          <w:rFonts w:asciiTheme="majorHAnsi" w:hAnsiTheme="majorHAnsi" w:cstheme="majorHAnsi"/>
          <w:sz w:val="28"/>
          <w:szCs w:val="28"/>
        </w:rPr>
      </w:pPr>
      <w:r>
        <w:rPr>
          <w:rFonts w:asciiTheme="majorHAnsi" w:hAnsiTheme="majorHAnsi" w:cstheme="majorHAnsi"/>
          <w:sz w:val="28"/>
          <w:szCs w:val="28"/>
        </w:rPr>
        <w:t>Week 4</w:t>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t>6</w:t>
      </w:r>
    </w:p>
    <w:p w:rsidR="00F47372" w:rsidRDefault="007D1FF9">
      <w:pPr>
        <w:spacing w:line="360" w:lineRule="auto"/>
        <w:ind w:left="360"/>
        <w:rPr>
          <w:rFonts w:asciiTheme="majorHAnsi" w:hAnsiTheme="majorHAnsi" w:cstheme="majorHAnsi"/>
          <w:sz w:val="28"/>
          <w:szCs w:val="28"/>
        </w:rPr>
      </w:pPr>
      <w:r>
        <w:rPr>
          <w:rFonts w:asciiTheme="majorHAnsi" w:hAnsiTheme="majorHAnsi" w:cstheme="majorHAnsi"/>
          <w:sz w:val="28"/>
          <w:szCs w:val="28"/>
        </w:rPr>
        <w:t>Week 5</w:t>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t>10</w:t>
      </w:r>
    </w:p>
    <w:p w:rsidR="00F47372" w:rsidRDefault="007D1FF9">
      <w:pPr>
        <w:spacing w:line="360" w:lineRule="auto"/>
        <w:ind w:left="360"/>
        <w:rPr>
          <w:rFonts w:asciiTheme="majorHAnsi" w:hAnsiTheme="majorHAnsi" w:cstheme="majorHAnsi"/>
          <w:sz w:val="28"/>
          <w:szCs w:val="28"/>
        </w:rPr>
      </w:pPr>
      <w:r>
        <w:rPr>
          <w:rFonts w:asciiTheme="majorHAnsi" w:hAnsiTheme="majorHAnsi" w:cstheme="majorHAnsi"/>
          <w:sz w:val="28"/>
          <w:szCs w:val="28"/>
        </w:rPr>
        <w:t>Week 6</w:t>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t>12</w:t>
      </w:r>
    </w:p>
    <w:p w:rsidR="00F47372" w:rsidRDefault="007D1FF9">
      <w:pPr>
        <w:spacing w:line="360" w:lineRule="auto"/>
        <w:ind w:left="360"/>
        <w:rPr>
          <w:rFonts w:asciiTheme="majorHAnsi" w:hAnsiTheme="majorHAnsi" w:cstheme="majorHAnsi"/>
          <w:sz w:val="28"/>
          <w:szCs w:val="28"/>
        </w:rPr>
      </w:pPr>
      <w:r>
        <w:rPr>
          <w:rFonts w:asciiTheme="majorHAnsi" w:hAnsiTheme="majorHAnsi" w:cstheme="majorHAnsi"/>
          <w:sz w:val="28"/>
          <w:szCs w:val="28"/>
        </w:rPr>
        <w:t>Conclusion</w:t>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t>14</w:t>
      </w:r>
    </w:p>
    <w:p w:rsidR="00F47372" w:rsidRDefault="007D1FF9">
      <w:pPr>
        <w:spacing w:line="360" w:lineRule="auto"/>
        <w:ind w:left="360"/>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p>
    <w:p w:rsidR="00F47372" w:rsidRDefault="00F47372">
      <w:pPr>
        <w:ind w:left="360"/>
        <w:jc w:val="center"/>
        <w:rPr>
          <w:rFonts w:ascii="Times New Roman" w:hAnsi="Times New Roman" w:cs="Times New Roman"/>
          <w:b/>
        </w:rPr>
      </w:pPr>
    </w:p>
    <w:p w:rsidR="00F47372" w:rsidRDefault="00F47372">
      <w:pPr>
        <w:ind w:left="360"/>
        <w:jc w:val="center"/>
        <w:rPr>
          <w:rFonts w:ascii="Times New Roman" w:hAnsi="Times New Roman" w:cs="Times New Roman"/>
          <w:b/>
        </w:rPr>
      </w:pPr>
    </w:p>
    <w:p w:rsidR="00F47372" w:rsidRDefault="00F47372">
      <w:pPr>
        <w:ind w:left="360"/>
        <w:jc w:val="center"/>
        <w:rPr>
          <w:rFonts w:ascii="Times New Roman" w:hAnsi="Times New Roman" w:cs="Times New Roman"/>
          <w:b/>
        </w:rPr>
      </w:pPr>
    </w:p>
    <w:p w:rsidR="00F47372" w:rsidRDefault="00F47372">
      <w:pPr>
        <w:ind w:left="360"/>
        <w:jc w:val="center"/>
        <w:rPr>
          <w:rFonts w:ascii="Times New Roman" w:hAnsi="Times New Roman" w:cs="Times New Roman"/>
          <w:b/>
        </w:rPr>
      </w:pPr>
    </w:p>
    <w:p w:rsidR="00F47372" w:rsidRDefault="00F47372">
      <w:pPr>
        <w:spacing w:line="360" w:lineRule="auto"/>
        <w:jc w:val="center"/>
        <w:rPr>
          <w:rFonts w:ascii="Times New Roman" w:hAnsi="Times New Roman" w:cs="Times New Roman"/>
          <w:b/>
          <w:bCs/>
          <w:sz w:val="26"/>
          <w:szCs w:val="26"/>
        </w:rPr>
      </w:pPr>
    </w:p>
    <w:p w:rsidR="00F47372" w:rsidRDefault="00F47372">
      <w:pPr>
        <w:spacing w:line="360" w:lineRule="auto"/>
        <w:jc w:val="center"/>
        <w:rPr>
          <w:rFonts w:ascii="Times New Roman" w:hAnsi="Times New Roman" w:cs="Times New Roman"/>
          <w:b/>
          <w:bCs/>
          <w:sz w:val="26"/>
          <w:szCs w:val="26"/>
        </w:rPr>
      </w:pPr>
    </w:p>
    <w:p w:rsidR="00F47372" w:rsidRDefault="00F47372">
      <w:pPr>
        <w:spacing w:line="360" w:lineRule="auto"/>
        <w:jc w:val="center"/>
        <w:rPr>
          <w:rFonts w:ascii="Times New Roman" w:hAnsi="Times New Roman" w:cs="Times New Roman"/>
          <w:b/>
          <w:bCs/>
          <w:sz w:val="26"/>
          <w:szCs w:val="26"/>
        </w:rPr>
      </w:pPr>
    </w:p>
    <w:p w:rsidR="00F47372" w:rsidRDefault="00F47372">
      <w:pPr>
        <w:spacing w:line="360" w:lineRule="auto"/>
        <w:jc w:val="center"/>
        <w:rPr>
          <w:rFonts w:ascii="Times New Roman" w:hAnsi="Times New Roman" w:cs="Times New Roman"/>
          <w:b/>
          <w:bCs/>
          <w:sz w:val="26"/>
          <w:szCs w:val="26"/>
        </w:rPr>
      </w:pPr>
    </w:p>
    <w:p w:rsidR="00F47372" w:rsidRDefault="007D1FF9">
      <w:pPr>
        <w:spacing w:line="360" w:lineRule="auto"/>
        <w:jc w:val="center"/>
        <w:rPr>
          <w:rFonts w:asciiTheme="majorHAnsi" w:hAnsiTheme="majorHAnsi" w:cstheme="majorHAnsi"/>
          <w:bCs/>
          <w:sz w:val="48"/>
          <w:szCs w:val="26"/>
        </w:rPr>
      </w:pPr>
      <w:r>
        <w:rPr>
          <w:rFonts w:asciiTheme="majorHAnsi" w:hAnsiTheme="majorHAnsi" w:cstheme="majorHAnsi"/>
          <w:bCs/>
          <w:sz w:val="24"/>
          <w:szCs w:val="26"/>
        </w:rPr>
        <w:t>iv</w:t>
      </w:r>
      <w:r>
        <w:rPr>
          <w:rFonts w:asciiTheme="majorHAnsi" w:hAnsiTheme="majorHAnsi" w:cstheme="majorHAnsi"/>
          <w:bCs/>
          <w:sz w:val="48"/>
          <w:szCs w:val="26"/>
        </w:rPr>
        <w:t xml:space="preserve"> </w:t>
      </w:r>
    </w:p>
    <w:p w:rsidR="007D1FF9" w:rsidRDefault="007D1FF9">
      <w:pPr>
        <w:spacing w:line="360" w:lineRule="auto"/>
        <w:jc w:val="center"/>
        <w:rPr>
          <w:rFonts w:cstheme="minorHAnsi"/>
          <w:b/>
          <w:bCs/>
          <w:sz w:val="40"/>
          <w:szCs w:val="36"/>
        </w:rPr>
      </w:pPr>
    </w:p>
    <w:p w:rsidR="00F47372" w:rsidRDefault="007D1FF9">
      <w:pPr>
        <w:spacing w:line="360" w:lineRule="auto"/>
        <w:jc w:val="center"/>
        <w:rPr>
          <w:rFonts w:cstheme="minorHAnsi"/>
          <w:b/>
          <w:bCs/>
          <w:sz w:val="40"/>
          <w:szCs w:val="36"/>
        </w:rPr>
      </w:pPr>
      <w:r>
        <w:rPr>
          <w:rFonts w:cstheme="minorHAnsi"/>
          <w:b/>
          <w:bCs/>
          <w:sz w:val="40"/>
          <w:szCs w:val="36"/>
        </w:rPr>
        <w:t>WEEK 1</w:t>
      </w:r>
    </w:p>
    <w:p w:rsidR="00F47372" w:rsidRDefault="007D1FF9">
      <w:pPr>
        <w:ind w:left="48"/>
      </w:pPr>
      <w:r>
        <w:rPr>
          <w:rFonts w:asciiTheme="majorHAnsi" w:hAnsiTheme="majorHAnsi" w:cstheme="majorHAnsi"/>
          <w:color w:val="333333"/>
          <w:sz w:val="28"/>
          <w:shd w:val="clear" w:color="auto" w:fill="FFFFFF"/>
          <w:lang w:val="en-IN"/>
        </w:rPr>
        <w:t xml:space="preserve">I started my internship programme learning </w:t>
      </w:r>
      <w:hyperlink r:id="rId5">
        <w:r>
          <w:rPr>
            <w:rStyle w:val="InternetLink"/>
            <w:rFonts w:asciiTheme="majorHAnsi" w:hAnsiTheme="majorHAnsi" w:cstheme="majorHAnsi"/>
            <w:sz w:val="28"/>
            <w:highlight w:val="white"/>
            <w:lang w:val="en-IN"/>
          </w:rPr>
          <w:t>HTML</w:t>
        </w:r>
      </w:hyperlink>
      <w:r>
        <w:rPr>
          <w:rFonts w:asciiTheme="majorHAnsi" w:hAnsiTheme="majorHAnsi" w:cstheme="majorHAnsi"/>
          <w:color w:val="333333"/>
          <w:sz w:val="28"/>
          <w:shd w:val="clear" w:color="auto" w:fill="FFFFFF"/>
          <w:lang w:val="en-IN"/>
        </w:rPr>
        <w:t xml:space="preserve"> from Mozilla Developer Network Docs and referring W3 School. I covered topics like</w:t>
      </w:r>
      <w:r>
        <w:rPr>
          <w:sz w:val="20"/>
          <w:lang w:val="en-IN"/>
        </w:rPr>
        <w:t xml:space="preserve"> </w:t>
      </w:r>
      <w:r>
        <w:rPr>
          <w:rFonts w:asciiTheme="majorHAnsi" w:hAnsiTheme="majorHAnsi" w:cstheme="majorHAnsi"/>
          <w:color w:val="333333"/>
          <w:sz w:val="28"/>
          <w:shd w:val="clear" w:color="auto" w:fill="FFFFFF"/>
          <w:lang w:val="en-IN"/>
        </w:rPr>
        <w:t xml:space="preserve">elements, attributes, headings, paragraphs, </w:t>
      </w:r>
      <w:proofErr w:type="gramStart"/>
      <w:r>
        <w:rPr>
          <w:rFonts w:asciiTheme="majorHAnsi" w:hAnsiTheme="majorHAnsi" w:cstheme="majorHAnsi"/>
          <w:color w:val="333333"/>
          <w:sz w:val="28"/>
          <w:shd w:val="clear" w:color="auto" w:fill="FFFFFF"/>
          <w:lang w:val="en-IN"/>
        </w:rPr>
        <w:t>styles ,links</w:t>
      </w:r>
      <w:proofErr w:type="gramEnd"/>
      <w:r>
        <w:rPr>
          <w:rFonts w:asciiTheme="majorHAnsi" w:hAnsiTheme="majorHAnsi" w:cstheme="majorHAnsi"/>
          <w:color w:val="333333"/>
          <w:sz w:val="28"/>
          <w:shd w:val="clear" w:color="auto" w:fill="FFFFFF"/>
          <w:lang w:val="en-IN"/>
        </w:rPr>
        <w:t>, images, tables, lists, blocks, classes, Id and forms. To test my knowledge and understanding so far, I designed a</w:t>
      </w:r>
      <w:r>
        <w:rPr>
          <w:rFonts w:asciiTheme="majorHAnsi" w:hAnsiTheme="majorHAnsi" w:cstheme="majorHAnsi"/>
          <w:color w:val="333333"/>
          <w:sz w:val="28"/>
          <w:shd w:val="clear" w:color="auto" w:fill="FFFFFF"/>
          <w:lang w:val="en-IN"/>
        </w:rPr>
        <w:t xml:space="preserve"> website using just &lt;h&gt;, &lt;</w:t>
      </w:r>
      <w:proofErr w:type="spellStart"/>
      <w:r>
        <w:rPr>
          <w:rFonts w:asciiTheme="majorHAnsi" w:hAnsiTheme="majorHAnsi" w:cstheme="majorHAnsi"/>
          <w:color w:val="333333"/>
          <w:sz w:val="28"/>
          <w:shd w:val="clear" w:color="auto" w:fill="FFFFFF"/>
          <w:lang w:val="en-IN"/>
        </w:rPr>
        <w:t>ul</w:t>
      </w:r>
      <w:proofErr w:type="spellEnd"/>
      <w:r>
        <w:rPr>
          <w:rFonts w:asciiTheme="majorHAnsi" w:hAnsiTheme="majorHAnsi" w:cstheme="majorHAnsi"/>
          <w:color w:val="333333"/>
          <w:sz w:val="28"/>
          <w:shd w:val="clear" w:color="auto" w:fill="FFFFFF"/>
          <w:lang w:val="en-IN"/>
        </w:rPr>
        <w:t>&gt;, &lt;a&gt;, &lt;form&gt;, &lt;input&gt; and &lt;</w:t>
      </w:r>
      <w:proofErr w:type="spellStart"/>
      <w:r>
        <w:rPr>
          <w:rFonts w:asciiTheme="majorHAnsi" w:hAnsiTheme="majorHAnsi" w:cstheme="majorHAnsi"/>
          <w:color w:val="333333"/>
          <w:sz w:val="28"/>
          <w:shd w:val="clear" w:color="auto" w:fill="FFFFFF"/>
          <w:lang w:val="en-IN"/>
        </w:rPr>
        <w:t>img</w:t>
      </w:r>
      <w:proofErr w:type="spellEnd"/>
      <w:r>
        <w:rPr>
          <w:rFonts w:asciiTheme="majorHAnsi" w:hAnsiTheme="majorHAnsi" w:cstheme="majorHAnsi"/>
          <w:color w:val="333333"/>
          <w:sz w:val="28"/>
          <w:shd w:val="clear" w:color="auto" w:fill="FFFFFF"/>
          <w:lang w:val="en-IN"/>
        </w:rPr>
        <w:t>&gt; tags.</w:t>
      </w:r>
    </w:p>
    <w:p w:rsidR="00F47372" w:rsidRDefault="00F47372">
      <w:pPr>
        <w:ind w:left="48"/>
        <w:rPr>
          <w:rFonts w:asciiTheme="majorHAnsi" w:hAnsiTheme="majorHAnsi" w:cstheme="majorHAnsi"/>
          <w:b/>
          <w:color w:val="333333"/>
          <w:sz w:val="32"/>
          <w:highlight w:val="white"/>
          <w:lang w:val="en-IN"/>
        </w:rPr>
      </w:pPr>
    </w:p>
    <w:p w:rsidR="00F47372" w:rsidRDefault="007D1FF9">
      <w:pPr>
        <w:ind w:left="48"/>
        <w:rPr>
          <w:rFonts w:asciiTheme="majorHAnsi" w:hAnsiTheme="majorHAnsi" w:cstheme="majorHAnsi"/>
          <w:b/>
          <w:color w:val="333333"/>
          <w:sz w:val="32"/>
          <w:highlight w:val="white"/>
          <w:lang w:val="en-IN"/>
        </w:rPr>
      </w:pPr>
      <w:r>
        <w:rPr>
          <w:noProof/>
          <w:lang w:val="en-IN" w:eastAsia="en-IN"/>
        </w:rPr>
        <mc:AlternateContent>
          <mc:Choice Requires="wps">
            <w:drawing>
              <wp:inline distT="0" distB="0" distL="0" distR="0">
                <wp:extent cx="6553835" cy="3429635"/>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rcRect r="26501"/>
                        <a:stretch/>
                      </pic:blipFill>
                      <pic:spPr>
                        <a:xfrm>
                          <a:off x="0" y="0"/>
                          <a:ext cx="6553080" cy="342900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margin-left:0pt;margin-top:-270.05pt;width:515.95pt;height:269.95pt;mso-position-vertical:top" type="shapetype_75">
                <v:imagedata r:id="rId7" o:detectmouseclick="t"/>
                <w10:wrap type="none"/>
                <v:stroke color="#3465a4" joinstyle="round" endcap="flat"/>
              </v:shape>
            </w:pict>
          </mc:Fallback>
        </mc:AlternateContent>
      </w:r>
    </w:p>
    <w:p w:rsidR="00F47372" w:rsidRDefault="007D1FF9">
      <w:r>
        <w:rPr>
          <w:rFonts w:asciiTheme="majorHAnsi" w:hAnsiTheme="majorHAnsi" w:cstheme="majorHAnsi"/>
          <w:color w:val="333333"/>
          <w:sz w:val="28"/>
          <w:shd w:val="clear" w:color="auto" w:fill="FFFFFF"/>
          <w:lang w:val="en-IN"/>
        </w:rPr>
        <w:t xml:space="preserve">Then I went ahead with learning </w:t>
      </w:r>
      <w:hyperlink r:id="rId8">
        <w:r>
          <w:rPr>
            <w:rStyle w:val="InternetLink"/>
            <w:rFonts w:asciiTheme="majorHAnsi" w:hAnsiTheme="majorHAnsi" w:cstheme="majorHAnsi"/>
            <w:sz w:val="28"/>
            <w:highlight w:val="white"/>
            <w:lang w:val="en-IN"/>
          </w:rPr>
          <w:t>CSS</w:t>
        </w:r>
      </w:hyperlink>
      <w:r>
        <w:rPr>
          <w:rFonts w:asciiTheme="majorHAnsi" w:hAnsiTheme="majorHAnsi" w:cstheme="majorHAnsi"/>
          <w:color w:val="333333"/>
          <w:sz w:val="28"/>
          <w:shd w:val="clear" w:color="auto" w:fill="FFFFFF"/>
          <w:lang w:val="en-IN"/>
        </w:rPr>
        <w:t xml:space="preserve"> from MDN covering topics like</w:t>
      </w:r>
      <w:r>
        <w:rPr>
          <w:sz w:val="20"/>
        </w:rPr>
        <w:t xml:space="preserve"> </w:t>
      </w:r>
      <w:r>
        <w:rPr>
          <w:rFonts w:asciiTheme="majorHAnsi" w:hAnsiTheme="majorHAnsi" w:cstheme="majorHAnsi"/>
          <w:color w:val="333333"/>
          <w:sz w:val="28"/>
          <w:shd w:val="clear" w:color="auto" w:fill="FFFFFF"/>
          <w:lang w:val="en-IN"/>
        </w:rPr>
        <w:t>basic syntax writing and embe</w:t>
      </w:r>
      <w:r>
        <w:rPr>
          <w:rFonts w:asciiTheme="majorHAnsi" w:hAnsiTheme="majorHAnsi" w:cstheme="majorHAnsi"/>
          <w:color w:val="333333"/>
          <w:sz w:val="28"/>
          <w:shd w:val="clear" w:color="auto" w:fill="FFFFFF"/>
          <w:lang w:val="en-IN"/>
        </w:rPr>
        <w:t xml:space="preserve">dding of cascading style sheets, Targeting elements(selectors), </w:t>
      </w:r>
      <w:proofErr w:type="spellStart"/>
      <w:r>
        <w:rPr>
          <w:rFonts w:asciiTheme="majorHAnsi" w:hAnsiTheme="majorHAnsi" w:cstheme="majorHAnsi"/>
          <w:color w:val="333333"/>
          <w:sz w:val="28"/>
          <w:shd w:val="clear" w:color="auto" w:fill="FFFFFF"/>
          <w:lang w:val="en-IN"/>
        </w:rPr>
        <w:t>colors</w:t>
      </w:r>
      <w:proofErr w:type="spellEnd"/>
      <w:r>
        <w:rPr>
          <w:rFonts w:asciiTheme="majorHAnsi" w:hAnsiTheme="majorHAnsi" w:cstheme="majorHAnsi"/>
          <w:color w:val="333333"/>
          <w:sz w:val="28"/>
          <w:shd w:val="clear" w:color="auto" w:fill="FFFFFF"/>
          <w:lang w:val="en-IN"/>
        </w:rPr>
        <w:t>, backgrounds, borders, margins, padding, box model and formatting text using CSS.</w:t>
      </w:r>
      <w:r>
        <w:rPr>
          <w:rFonts w:asciiTheme="majorHAnsi" w:hAnsiTheme="majorHAnsi" w:cstheme="majorHAnsi"/>
          <w:color w:val="333333"/>
          <w:sz w:val="32"/>
          <w:shd w:val="clear" w:color="auto" w:fill="FFFFFF"/>
          <w:lang w:val="en-IN"/>
        </w:rPr>
        <w:t xml:space="preserve"> </w:t>
      </w: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Pr="007D1FF9" w:rsidRDefault="007D1FF9">
      <w:pPr>
        <w:rPr>
          <w:rFonts w:asciiTheme="majorHAnsi" w:hAnsiTheme="majorHAnsi" w:cstheme="majorHAnsi"/>
          <w:b/>
          <w:color w:val="333333"/>
          <w:sz w:val="32"/>
          <w:shd w:val="clear" w:color="auto" w:fill="FFFFFF"/>
          <w:lang w:val="en-IN"/>
        </w:rPr>
      </w:pP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color w:val="333333"/>
          <w:sz w:val="24"/>
          <w:shd w:val="clear" w:color="auto" w:fill="FFFFFF"/>
          <w:lang w:val="en-IN"/>
        </w:rPr>
        <w:t>1</w:t>
      </w:r>
    </w:p>
    <w:p w:rsidR="00F47372" w:rsidRDefault="007D1FF9">
      <w:pPr>
        <w:rPr>
          <w:rFonts w:asciiTheme="majorHAnsi" w:hAnsiTheme="majorHAnsi" w:cstheme="majorHAnsi"/>
          <w:b/>
          <w:color w:val="333333"/>
          <w:sz w:val="32"/>
          <w:highlight w:val="white"/>
          <w:lang w:val="en-IN"/>
        </w:rPr>
      </w:pPr>
      <w:r>
        <w:rPr>
          <w:rFonts w:asciiTheme="majorHAnsi" w:hAnsiTheme="majorHAnsi" w:cstheme="majorHAnsi"/>
          <w:b/>
          <w:color w:val="333333"/>
          <w:sz w:val="32"/>
          <w:shd w:val="clear" w:color="auto" w:fill="FFFFFF"/>
          <w:lang w:val="en-IN"/>
        </w:rPr>
        <w:lastRenderedPageBreak/>
        <w:tab/>
      </w:r>
      <w:r>
        <w:rPr>
          <w:rFonts w:asciiTheme="majorHAnsi" w:hAnsiTheme="majorHAnsi" w:cstheme="majorHAnsi"/>
          <w:b/>
          <w:color w:val="333333"/>
          <w:sz w:val="32"/>
          <w:shd w:val="clear" w:color="auto" w:fill="FFFFFF"/>
          <w:lang w:val="en-IN"/>
        </w:rPr>
        <w:tab/>
      </w:r>
    </w:p>
    <w:p w:rsidR="00F47372" w:rsidRDefault="00F47372">
      <w:pPr>
        <w:rPr>
          <w:rFonts w:asciiTheme="majorHAnsi" w:hAnsiTheme="majorHAnsi" w:cstheme="majorHAnsi"/>
          <w:b/>
          <w:color w:val="333333"/>
          <w:sz w:val="32"/>
          <w:highlight w:val="white"/>
          <w:lang w:val="en-IN"/>
        </w:rPr>
      </w:pPr>
    </w:p>
    <w:p w:rsidR="00F47372" w:rsidRDefault="007D1FF9">
      <w:r>
        <w:rPr>
          <w:rFonts w:asciiTheme="majorHAnsi" w:hAnsiTheme="majorHAnsi" w:cstheme="majorHAnsi"/>
          <w:color w:val="333333"/>
          <w:sz w:val="28"/>
          <w:shd w:val="clear" w:color="auto" w:fill="FFFFFF"/>
          <w:lang w:val="en-IN"/>
        </w:rPr>
        <w:t xml:space="preserve">Advancing with topics like CSS positioning, tables, flexbox and grids from MDN, I made a ‘tic-tac-toe’ </w:t>
      </w:r>
      <w:r>
        <w:rPr>
          <w:rFonts w:asciiTheme="majorHAnsi" w:hAnsiTheme="majorHAnsi" w:cstheme="majorHAnsi"/>
          <w:color w:val="333333"/>
          <w:sz w:val="28"/>
          <w:shd w:val="clear" w:color="auto" w:fill="FFFFFF"/>
          <w:lang w:val="en-IN"/>
        </w:rPr>
        <w:t xml:space="preserve">game </w:t>
      </w:r>
      <w:r>
        <w:rPr>
          <w:rFonts w:asciiTheme="majorHAnsi" w:hAnsiTheme="majorHAnsi" w:cstheme="majorHAnsi"/>
          <w:color w:val="333333"/>
          <w:sz w:val="28"/>
          <w:shd w:val="clear" w:color="auto" w:fill="FFFFFF"/>
          <w:lang w:val="en-IN"/>
        </w:rPr>
        <w:t>using tables and formatt</w:t>
      </w:r>
      <w:r>
        <w:rPr>
          <w:rFonts w:asciiTheme="majorHAnsi" w:hAnsiTheme="majorHAnsi" w:cstheme="majorHAnsi"/>
          <w:color w:val="333333"/>
          <w:sz w:val="28"/>
          <w:shd w:val="clear" w:color="auto" w:fill="FFFFFF"/>
          <w:lang w:val="en-IN"/>
        </w:rPr>
        <w:t>ed</w:t>
      </w:r>
      <w:r>
        <w:rPr>
          <w:rFonts w:asciiTheme="majorHAnsi" w:hAnsiTheme="majorHAnsi" w:cstheme="majorHAnsi"/>
          <w:color w:val="333333"/>
          <w:sz w:val="28"/>
          <w:shd w:val="clear" w:color="auto" w:fill="FFFFFF"/>
          <w:lang w:val="en-IN"/>
        </w:rPr>
        <w:t xml:space="preserve"> it </w:t>
      </w:r>
      <w:r>
        <w:rPr>
          <w:rFonts w:asciiTheme="majorHAnsi" w:hAnsiTheme="majorHAnsi" w:cstheme="majorHAnsi"/>
          <w:color w:val="333333"/>
          <w:sz w:val="28"/>
          <w:shd w:val="clear" w:color="auto" w:fill="FFFFFF"/>
          <w:lang w:val="en-IN"/>
        </w:rPr>
        <w:t>using</w:t>
      </w:r>
      <w:r>
        <w:rPr>
          <w:rFonts w:asciiTheme="majorHAnsi" w:hAnsiTheme="majorHAnsi" w:cstheme="majorHAnsi"/>
          <w:color w:val="333333"/>
          <w:sz w:val="28"/>
          <w:shd w:val="clear" w:color="auto" w:fill="FFFFFF"/>
          <w:lang w:val="en-IN"/>
        </w:rPr>
        <w:t xml:space="preserve"> CSS. Also designed a grid test layout and, explored and applie</w:t>
      </w:r>
      <w:r>
        <w:rPr>
          <w:rFonts w:asciiTheme="majorHAnsi" w:hAnsiTheme="majorHAnsi" w:cstheme="majorHAnsi"/>
          <w:color w:val="333333"/>
          <w:sz w:val="28"/>
          <w:shd w:val="clear" w:color="auto" w:fill="FFFFFF"/>
          <w:lang w:val="en-IN"/>
        </w:rPr>
        <w:t>d</w:t>
      </w:r>
      <w:r>
        <w:rPr>
          <w:rFonts w:asciiTheme="majorHAnsi" w:hAnsiTheme="majorHAnsi" w:cstheme="majorHAnsi"/>
          <w:color w:val="333333"/>
          <w:sz w:val="28"/>
          <w:shd w:val="clear" w:color="auto" w:fill="FFFFFF"/>
          <w:lang w:val="en-IN"/>
        </w:rPr>
        <w:t xml:space="preserve"> various properties of Grids </w:t>
      </w:r>
      <w:r>
        <w:rPr>
          <w:rFonts w:asciiTheme="majorHAnsi" w:hAnsiTheme="majorHAnsi" w:cstheme="majorHAnsi"/>
          <w:color w:val="333333"/>
          <w:sz w:val="28"/>
          <w:shd w:val="clear" w:color="auto" w:fill="FFFFFF"/>
          <w:lang w:val="en-IN"/>
        </w:rPr>
        <w:t>to</w:t>
      </w:r>
      <w:r>
        <w:rPr>
          <w:rFonts w:asciiTheme="majorHAnsi" w:hAnsiTheme="majorHAnsi" w:cstheme="majorHAnsi"/>
          <w:color w:val="333333"/>
          <w:sz w:val="28"/>
          <w:shd w:val="clear" w:color="auto" w:fill="FFFFFF"/>
          <w:lang w:val="en-IN"/>
        </w:rPr>
        <w:t xml:space="preserve"> it.</w:t>
      </w:r>
    </w:p>
    <w:p w:rsidR="00F47372" w:rsidRDefault="00F47372">
      <w:pPr>
        <w:rPr>
          <w:rFonts w:asciiTheme="majorHAnsi" w:hAnsiTheme="majorHAnsi" w:cstheme="majorHAnsi"/>
          <w:b/>
          <w:color w:val="333333"/>
          <w:sz w:val="32"/>
          <w:highlight w:val="white"/>
          <w:lang w:val="en-IN"/>
        </w:rPr>
      </w:pPr>
    </w:p>
    <w:p w:rsidR="00F47372" w:rsidRDefault="007D1FF9">
      <w:pPr>
        <w:ind w:left="2880"/>
        <w:rPr>
          <w:rFonts w:asciiTheme="majorHAnsi" w:hAnsiTheme="majorHAnsi" w:cstheme="majorHAnsi"/>
          <w:b/>
          <w:color w:val="333333"/>
          <w:sz w:val="32"/>
          <w:highlight w:val="white"/>
          <w:lang w:val="en-IN"/>
        </w:rPr>
      </w:pPr>
      <w:r>
        <w:rPr>
          <w:noProof/>
          <w:lang w:val="en-IN" w:eastAsia="en-IN"/>
        </w:rPr>
        <mc:AlternateContent>
          <mc:Choice Requires="wps">
            <w:drawing>
              <wp:inline distT="0" distB="0" distL="0" distR="0">
                <wp:extent cx="2827655" cy="2637155"/>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rcRect l="32146" r="35482" b="19993"/>
                        <a:stretch/>
                      </pic:blipFill>
                      <pic:spPr>
                        <a:xfrm>
                          <a:off x="0" y="0"/>
                          <a:ext cx="2827080" cy="2636640"/>
                        </a:xfrm>
                        <a:prstGeom prst="rect">
                          <a:avLst/>
                        </a:prstGeom>
                        <a:ln>
                          <a:noFill/>
                        </a:ln>
                      </pic:spPr>
                    </pic:pic>
                  </a:graphicData>
                </a:graphic>
              </wp:inline>
            </w:drawing>
          </mc:Choice>
          <mc:Fallback>
            <w:pict>
              <v:shape id="shape_0" stroked="f" style="position:absolute;margin-left:0pt;margin-top:-207.65pt;width:222.55pt;height:207.55pt;mso-position-vertical:top" type="shapetype_75">
                <v:imagedata r:id="rId10" o:detectmouseclick="t"/>
                <w10:wrap type="none"/>
                <v:stroke color="#3465a4" joinstyle="round" endcap="flat"/>
              </v:shape>
            </w:pict>
          </mc:Fallback>
        </mc:AlternateContent>
      </w:r>
    </w:p>
    <w:p w:rsidR="00F47372" w:rsidRDefault="00F47372">
      <w:pPr>
        <w:ind w:left="2880"/>
        <w:rPr>
          <w:rFonts w:asciiTheme="majorHAnsi" w:hAnsiTheme="majorHAnsi" w:cstheme="majorHAnsi"/>
          <w:b/>
          <w:color w:val="333333"/>
          <w:sz w:val="32"/>
          <w:highlight w:val="white"/>
          <w:lang w:val="en-IN"/>
        </w:rPr>
      </w:pPr>
    </w:p>
    <w:p w:rsidR="00F47372" w:rsidRDefault="00F47372">
      <w:pPr>
        <w:ind w:left="2880"/>
        <w:rPr>
          <w:rFonts w:asciiTheme="majorHAnsi" w:hAnsiTheme="majorHAnsi" w:cstheme="majorHAnsi"/>
          <w:b/>
          <w:color w:val="333333"/>
          <w:sz w:val="32"/>
          <w:highlight w:val="white"/>
          <w:lang w:val="en-IN"/>
        </w:rPr>
      </w:pPr>
    </w:p>
    <w:p w:rsidR="00F47372" w:rsidRDefault="007D1FF9">
      <w:pPr>
        <w:rPr>
          <w:rFonts w:asciiTheme="majorHAnsi" w:hAnsiTheme="majorHAnsi" w:cstheme="majorHAnsi"/>
          <w:b/>
          <w:color w:val="333333"/>
          <w:sz w:val="32"/>
          <w:highlight w:val="white"/>
          <w:lang w:val="en-IN"/>
        </w:rPr>
      </w:pPr>
      <w:r>
        <w:rPr>
          <w:noProof/>
          <w:lang w:val="en-IN" w:eastAsia="en-IN"/>
        </w:rPr>
        <w:drawing>
          <wp:inline distT="0" distB="0" distL="0" distR="0">
            <wp:extent cx="6858000" cy="217932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11"/>
                    <a:stretch>
                      <a:fillRect/>
                    </a:stretch>
                  </pic:blipFill>
                  <pic:spPr bwMode="auto">
                    <a:xfrm>
                      <a:off x="0" y="0"/>
                      <a:ext cx="6858000" cy="2179320"/>
                    </a:xfrm>
                    <a:prstGeom prst="rect">
                      <a:avLst/>
                    </a:prstGeom>
                  </pic:spPr>
                </pic:pic>
              </a:graphicData>
            </a:graphic>
          </wp:inline>
        </w:drawing>
      </w:r>
    </w:p>
    <w:p w:rsidR="00F47372" w:rsidRDefault="00F47372">
      <w:pPr>
        <w:ind w:left="4320" w:firstLine="720"/>
        <w:rPr>
          <w:rFonts w:asciiTheme="majorHAnsi" w:hAnsiTheme="majorHAnsi" w:cstheme="majorHAnsi"/>
          <w:b/>
          <w:color w:val="333333"/>
          <w:sz w:val="32"/>
          <w:highlight w:val="white"/>
          <w:lang w:val="en-IN"/>
        </w:rPr>
      </w:pPr>
    </w:p>
    <w:p w:rsidR="00F47372" w:rsidRDefault="00F47372">
      <w:pPr>
        <w:ind w:left="4320" w:firstLine="720"/>
        <w:rPr>
          <w:rFonts w:asciiTheme="majorHAnsi" w:hAnsiTheme="majorHAnsi" w:cstheme="majorHAnsi"/>
          <w:color w:val="333333"/>
          <w:sz w:val="24"/>
          <w:highlight w:val="white"/>
          <w:lang w:val="en-IN"/>
        </w:rPr>
      </w:pPr>
    </w:p>
    <w:p w:rsidR="00F47372" w:rsidRDefault="00F47372">
      <w:pPr>
        <w:ind w:left="4320" w:firstLine="720"/>
        <w:rPr>
          <w:rFonts w:asciiTheme="majorHAnsi" w:hAnsiTheme="majorHAnsi" w:cstheme="majorHAnsi"/>
          <w:color w:val="333333"/>
          <w:sz w:val="24"/>
          <w:highlight w:val="white"/>
          <w:lang w:val="en-IN"/>
        </w:rPr>
      </w:pPr>
    </w:p>
    <w:p w:rsidR="00F47372" w:rsidRDefault="007D1FF9">
      <w:pPr>
        <w:ind w:left="4320" w:firstLine="720"/>
        <w:rPr>
          <w:rFonts w:asciiTheme="majorHAnsi" w:hAnsiTheme="majorHAnsi" w:cstheme="majorHAnsi"/>
          <w:color w:val="333333"/>
          <w:sz w:val="28"/>
          <w:highlight w:val="white"/>
          <w:lang w:val="en-IN"/>
        </w:rPr>
      </w:pPr>
      <w:r>
        <w:rPr>
          <w:rFonts w:asciiTheme="majorHAnsi" w:hAnsiTheme="majorHAnsi" w:cstheme="majorHAnsi"/>
          <w:color w:val="333333"/>
          <w:sz w:val="24"/>
          <w:shd w:val="clear" w:color="auto" w:fill="FFFFFF"/>
          <w:lang w:val="en-IN"/>
        </w:rPr>
        <w:t>2</w:t>
      </w:r>
    </w:p>
    <w:p w:rsidR="00F47372" w:rsidRDefault="007D1FF9" w:rsidP="007D1FF9">
      <w:pPr>
        <w:rPr>
          <w:rFonts w:asciiTheme="majorHAnsi" w:hAnsiTheme="majorHAnsi" w:cstheme="majorHAnsi"/>
          <w:b/>
          <w:color w:val="333333"/>
          <w:sz w:val="32"/>
          <w:highlight w:val="white"/>
          <w:lang w:val="en-IN"/>
        </w:rPr>
      </w:pPr>
      <w:r>
        <w:rPr>
          <w:rFonts w:asciiTheme="majorHAnsi" w:hAnsiTheme="majorHAnsi" w:cstheme="majorHAnsi"/>
          <w:b/>
          <w:color w:val="333333"/>
          <w:sz w:val="32"/>
          <w:shd w:val="clear" w:color="auto" w:fill="FFFFFF"/>
          <w:lang w:val="en-IN"/>
        </w:rPr>
        <w:lastRenderedPageBreak/>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p>
    <w:p w:rsidR="00F47372" w:rsidRDefault="007D1FF9">
      <w:pPr>
        <w:ind w:left="4320"/>
        <w:rPr>
          <w:rFonts w:cstheme="minorHAnsi"/>
          <w:b/>
          <w:color w:val="333333"/>
          <w:sz w:val="48"/>
          <w:highlight w:val="white"/>
          <w:lang w:val="en-IN"/>
        </w:rPr>
      </w:pPr>
      <w:r>
        <w:rPr>
          <w:rFonts w:cstheme="minorHAnsi"/>
          <w:b/>
          <w:color w:val="333333"/>
          <w:sz w:val="40"/>
          <w:shd w:val="clear" w:color="auto" w:fill="FFFFFF"/>
          <w:lang w:val="en-IN"/>
        </w:rPr>
        <w:t xml:space="preserve"> Week 2</w:t>
      </w:r>
    </w:p>
    <w:p w:rsidR="00F47372" w:rsidRDefault="00F47372">
      <w:pPr>
        <w:rPr>
          <w:rFonts w:asciiTheme="majorHAnsi" w:hAnsiTheme="majorHAnsi" w:cstheme="majorHAnsi"/>
          <w:b/>
          <w:color w:val="333333"/>
          <w:sz w:val="32"/>
          <w:highlight w:val="white"/>
          <w:lang w:val="en-IN"/>
        </w:rPr>
      </w:pPr>
    </w:p>
    <w:p w:rsidR="00F47372" w:rsidRDefault="007D1FF9">
      <w:r>
        <w:rPr>
          <w:rFonts w:asciiTheme="majorHAnsi" w:hAnsiTheme="majorHAnsi" w:cstheme="majorHAnsi"/>
          <w:color w:val="333333"/>
          <w:sz w:val="28"/>
          <w:szCs w:val="28"/>
          <w:shd w:val="clear" w:color="auto" w:fill="FFFFFF"/>
          <w:lang w:val="en-IN"/>
        </w:rPr>
        <w:t>Being advised to follow ‘The Net Ninja’ YouTube channel, I started watching video tutorials from the channel. Covered basic syntax, inline and embedding styles, targeting elements, and selectors. With box models, text formatting, styling links and adding b</w:t>
      </w:r>
      <w:r>
        <w:rPr>
          <w:rFonts w:asciiTheme="majorHAnsi" w:hAnsiTheme="majorHAnsi" w:cstheme="majorHAnsi"/>
          <w:color w:val="333333"/>
          <w:sz w:val="28"/>
          <w:szCs w:val="28"/>
          <w:shd w:val="clear" w:color="auto" w:fill="FFFFFF"/>
          <w:lang w:val="en-IN"/>
        </w:rPr>
        <w:t xml:space="preserve">ackgrounds, I ended the </w:t>
      </w:r>
      <w:hyperlink r:id="rId12">
        <w:r>
          <w:rPr>
            <w:rStyle w:val="InternetLink"/>
            <w:rFonts w:asciiTheme="majorHAnsi" w:hAnsiTheme="majorHAnsi" w:cstheme="majorHAnsi"/>
            <w:sz w:val="28"/>
            <w:szCs w:val="28"/>
            <w:highlight w:val="white"/>
            <w:lang w:val="en-IN"/>
          </w:rPr>
          <w:t>CSS for beginners playlist</w:t>
        </w:r>
      </w:hyperlink>
      <w:r>
        <w:rPr>
          <w:rFonts w:asciiTheme="majorHAnsi" w:hAnsiTheme="majorHAnsi" w:cstheme="majorHAnsi"/>
          <w:color w:val="333333"/>
          <w:sz w:val="28"/>
          <w:szCs w:val="28"/>
          <w:shd w:val="clear" w:color="auto" w:fill="FFFFFF"/>
          <w:lang w:val="en-IN"/>
        </w:rPr>
        <w:t xml:space="preserve"> from the channel</w:t>
      </w:r>
      <w:r>
        <w:rPr>
          <w:rFonts w:asciiTheme="majorHAnsi" w:hAnsiTheme="majorHAnsi" w:cstheme="majorHAnsi"/>
          <w:sz w:val="28"/>
          <w:szCs w:val="28"/>
        </w:rPr>
        <w:t>.</w:t>
      </w:r>
    </w:p>
    <w:p w:rsidR="00F47372" w:rsidRDefault="00F47372">
      <w:pPr>
        <w:rPr>
          <w:rFonts w:asciiTheme="majorHAnsi" w:hAnsiTheme="majorHAnsi" w:cstheme="majorHAnsi"/>
          <w:sz w:val="28"/>
          <w:szCs w:val="28"/>
        </w:rPr>
      </w:pPr>
    </w:p>
    <w:p w:rsidR="00F47372" w:rsidRDefault="007D1FF9">
      <w:r>
        <w:rPr>
          <w:rFonts w:asciiTheme="majorHAnsi" w:hAnsiTheme="majorHAnsi" w:cstheme="majorHAnsi"/>
          <w:sz w:val="28"/>
          <w:szCs w:val="28"/>
        </w:rPr>
        <w:t xml:space="preserve">Also covered some advance topics like </w:t>
      </w:r>
      <w:r>
        <w:rPr>
          <w:rFonts w:asciiTheme="majorHAnsi" w:hAnsiTheme="majorHAnsi" w:cstheme="majorHAnsi"/>
          <w:sz w:val="28"/>
          <w:szCs w:val="28"/>
          <w:lang w:val="en-IN"/>
        </w:rPr>
        <w:t xml:space="preserve">CSS </w:t>
      </w:r>
      <w:hyperlink r:id="rId13">
        <w:r>
          <w:rPr>
            <w:rStyle w:val="InternetLink"/>
            <w:rFonts w:asciiTheme="majorHAnsi" w:hAnsiTheme="majorHAnsi" w:cstheme="majorHAnsi"/>
            <w:sz w:val="28"/>
            <w:szCs w:val="28"/>
            <w:lang w:val="en-IN"/>
          </w:rPr>
          <w:t>Positioning</w:t>
        </w:r>
      </w:hyperlink>
      <w:r>
        <w:rPr>
          <w:rFonts w:asciiTheme="majorHAnsi" w:hAnsiTheme="majorHAnsi" w:cstheme="majorHAnsi"/>
          <w:sz w:val="28"/>
          <w:szCs w:val="28"/>
          <w:lang w:val="en-IN"/>
        </w:rPr>
        <w:t xml:space="preserve"> , </w:t>
      </w:r>
      <w:hyperlink r:id="rId14">
        <w:r>
          <w:rPr>
            <w:rStyle w:val="InternetLink"/>
            <w:rFonts w:asciiTheme="majorHAnsi" w:hAnsiTheme="majorHAnsi" w:cstheme="majorHAnsi"/>
            <w:sz w:val="28"/>
            <w:szCs w:val="28"/>
            <w:lang w:val="en-IN"/>
          </w:rPr>
          <w:t>Flexbox</w:t>
        </w:r>
      </w:hyperlink>
      <w:r>
        <w:rPr>
          <w:rFonts w:asciiTheme="majorHAnsi" w:hAnsiTheme="majorHAnsi" w:cstheme="majorHAnsi"/>
          <w:sz w:val="28"/>
          <w:szCs w:val="28"/>
          <w:lang w:val="en-IN"/>
        </w:rPr>
        <w:t xml:space="preserve">, and </w:t>
      </w:r>
      <w:hyperlink r:id="rId15">
        <w:r>
          <w:rPr>
            <w:rStyle w:val="InternetLink"/>
            <w:rFonts w:asciiTheme="majorHAnsi" w:hAnsiTheme="majorHAnsi" w:cstheme="majorHAnsi"/>
            <w:sz w:val="28"/>
            <w:szCs w:val="28"/>
            <w:lang w:val="en-IN"/>
          </w:rPr>
          <w:t>Grids</w:t>
        </w:r>
      </w:hyperlink>
      <w:r>
        <w:rPr>
          <w:rFonts w:asciiTheme="majorHAnsi" w:hAnsiTheme="majorHAnsi" w:cstheme="majorHAnsi"/>
          <w:sz w:val="28"/>
          <w:szCs w:val="28"/>
          <w:lang w:val="en-IN"/>
        </w:rPr>
        <w:t xml:space="preserve"> from the channel.</w:t>
      </w:r>
    </w:p>
    <w:p w:rsidR="00F47372" w:rsidRDefault="007D1FF9">
      <w:r>
        <w:rPr>
          <w:rFonts w:asciiTheme="majorHAnsi" w:hAnsiTheme="majorHAnsi" w:cstheme="majorHAnsi"/>
          <w:color w:val="333333"/>
          <w:sz w:val="28"/>
          <w:szCs w:val="28"/>
          <w:shd w:val="clear" w:color="auto" w:fill="FFFFFF"/>
          <w:lang w:val="en-IN"/>
        </w:rPr>
        <w:t>Started wi</w:t>
      </w:r>
      <w:r>
        <w:rPr>
          <w:rFonts w:asciiTheme="majorHAnsi" w:hAnsiTheme="majorHAnsi" w:cstheme="majorHAnsi"/>
          <w:color w:val="333333"/>
          <w:sz w:val="28"/>
          <w:szCs w:val="28"/>
          <w:shd w:val="clear" w:color="auto" w:fill="FFFFFF"/>
          <w:lang w:val="en-IN"/>
        </w:rPr>
        <w:t xml:space="preserve">th “The Peaky Blinders” project with the help of HTML and CSS. Designed the ‘Home’ and ‘Reviews’ pages in which I added forms and reviews (using &lt;Article&gt; tag of HTML). </w:t>
      </w:r>
    </w:p>
    <w:p w:rsidR="00F47372" w:rsidRDefault="00F47372">
      <w:pPr>
        <w:rPr>
          <w:rFonts w:asciiTheme="majorHAnsi" w:hAnsiTheme="majorHAnsi" w:cstheme="majorHAnsi"/>
          <w:color w:val="333333"/>
          <w:sz w:val="28"/>
          <w:szCs w:val="28"/>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7D1FF9">
      <w:pPr>
        <w:rPr>
          <w:rFonts w:asciiTheme="majorHAnsi" w:hAnsiTheme="majorHAnsi" w:cstheme="majorHAnsi"/>
          <w:b/>
          <w:color w:val="333333"/>
          <w:sz w:val="32"/>
          <w:highlight w:val="white"/>
          <w:lang w:val="en-IN"/>
        </w:rPr>
      </w:pP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t xml:space="preserve">          </w:t>
      </w:r>
    </w:p>
    <w:p w:rsidR="00F47372" w:rsidRDefault="00F47372">
      <w:pPr>
        <w:rPr>
          <w:rFonts w:asciiTheme="majorHAnsi" w:hAnsiTheme="majorHAnsi" w:cstheme="majorHAnsi"/>
          <w:b/>
          <w:color w:val="333333"/>
          <w:sz w:val="32"/>
          <w:highlight w:val="white"/>
          <w:lang w:val="en-IN"/>
        </w:rPr>
      </w:pPr>
    </w:p>
    <w:p w:rsidR="00F47372" w:rsidRDefault="007D1FF9">
      <w:pPr>
        <w:rPr>
          <w:rFonts w:asciiTheme="majorHAnsi" w:hAnsiTheme="majorHAnsi" w:cstheme="majorHAnsi"/>
          <w:b/>
          <w:color w:val="333333"/>
          <w:sz w:val="32"/>
          <w:highlight w:val="white"/>
          <w:lang w:val="en-IN"/>
        </w:rPr>
      </w:pP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p>
    <w:p w:rsidR="00F47372" w:rsidRDefault="00F47372">
      <w:pPr>
        <w:rPr>
          <w:rFonts w:asciiTheme="majorHAnsi" w:hAnsiTheme="majorHAnsi" w:cstheme="majorHAnsi"/>
          <w:b/>
          <w:color w:val="333333"/>
          <w:sz w:val="32"/>
          <w:highlight w:val="white"/>
          <w:lang w:val="en-IN"/>
        </w:rPr>
      </w:pPr>
    </w:p>
    <w:p w:rsidR="00F47372" w:rsidRDefault="00F47372">
      <w:pPr>
        <w:ind w:left="4320" w:firstLine="720"/>
        <w:rPr>
          <w:rFonts w:asciiTheme="majorHAnsi" w:hAnsiTheme="majorHAnsi" w:cstheme="majorHAnsi"/>
          <w:color w:val="333333"/>
          <w:sz w:val="24"/>
          <w:highlight w:val="white"/>
          <w:lang w:val="en-IN"/>
        </w:rPr>
      </w:pPr>
    </w:p>
    <w:p w:rsidR="00F47372" w:rsidRDefault="00F47372">
      <w:pPr>
        <w:ind w:left="4320" w:firstLine="720"/>
        <w:rPr>
          <w:rFonts w:asciiTheme="majorHAnsi" w:hAnsiTheme="majorHAnsi" w:cstheme="majorHAnsi"/>
          <w:color w:val="333333"/>
          <w:sz w:val="24"/>
          <w:highlight w:val="white"/>
          <w:lang w:val="en-IN"/>
        </w:rPr>
      </w:pPr>
    </w:p>
    <w:p w:rsidR="00F47372" w:rsidRDefault="007D1FF9">
      <w:pPr>
        <w:ind w:left="4320" w:firstLine="720"/>
        <w:rPr>
          <w:rFonts w:asciiTheme="majorHAnsi" w:hAnsiTheme="majorHAnsi" w:cstheme="majorHAnsi"/>
          <w:color w:val="333333"/>
          <w:sz w:val="32"/>
          <w:highlight w:val="white"/>
          <w:lang w:val="en-IN"/>
        </w:rPr>
      </w:pPr>
      <w:r>
        <w:rPr>
          <w:rFonts w:asciiTheme="majorHAnsi" w:hAnsiTheme="majorHAnsi" w:cstheme="majorHAnsi"/>
          <w:color w:val="333333"/>
          <w:sz w:val="24"/>
          <w:shd w:val="clear" w:color="auto" w:fill="FFFFFF"/>
          <w:lang w:val="en-IN"/>
        </w:rPr>
        <w:t>3</w:t>
      </w:r>
    </w:p>
    <w:p w:rsidR="00F47372" w:rsidRDefault="00F47372">
      <w:pPr>
        <w:ind w:left="4320"/>
        <w:rPr>
          <w:rFonts w:cstheme="majorHAnsi"/>
          <w:b/>
          <w:color w:val="333333"/>
          <w:sz w:val="52"/>
          <w:highlight w:val="white"/>
          <w:lang w:val="en-IN"/>
        </w:rPr>
      </w:pPr>
    </w:p>
    <w:p w:rsidR="00F47372" w:rsidRDefault="007D1FF9">
      <w:pPr>
        <w:ind w:left="4320"/>
        <w:rPr>
          <w:rFonts w:cstheme="minorHAnsi"/>
          <w:b/>
          <w:color w:val="333333"/>
          <w:sz w:val="40"/>
          <w:shd w:val="clear" w:color="auto" w:fill="FFFFFF"/>
          <w:lang w:val="en-IN"/>
        </w:rPr>
      </w:pPr>
      <w:r>
        <w:rPr>
          <w:rFonts w:cstheme="minorHAnsi"/>
          <w:b/>
          <w:color w:val="333333"/>
          <w:sz w:val="40"/>
          <w:shd w:val="clear" w:color="auto" w:fill="FFFFFF"/>
          <w:lang w:val="en-IN"/>
        </w:rPr>
        <w:t>WEEK 3</w:t>
      </w:r>
    </w:p>
    <w:p w:rsidR="007D1FF9" w:rsidRDefault="007D1FF9">
      <w:pPr>
        <w:ind w:left="4320"/>
        <w:rPr>
          <w:rFonts w:cstheme="minorHAnsi"/>
          <w:b/>
          <w:color w:val="333333"/>
          <w:sz w:val="40"/>
          <w:highlight w:val="white"/>
          <w:lang w:val="en-IN"/>
        </w:rPr>
      </w:pPr>
    </w:p>
    <w:p w:rsidR="00F47372" w:rsidRDefault="007D1FF9">
      <w:pPr>
        <w:rPr>
          <w:rFonts w:asciiTheme="majorHAnsi" w:hAnsiTheme="majorHAnsi" w:cstheme="majorHAnsi"/>
          <w:color w:val="333333"/>
          <w:sz w:val="32"/>
          <w:highlight w:val="white"/>
          <w:lang w:val="en-IN"/>
        </w:rPr>
      </w:pPr>
      <w:r>
        <w:rPr>
          <w:rFonts w:asciiTheme="majorHAnsi" w:hAnsiTheme="majorHAnsi" w:cstheme="majorHAnsi"/>
          <w:color w:val="333333"/>
          <w:sz w:val="28"/>
          <w:shd w:val="clear" w:color="auto" w:fill="FFFFFF"/>
          <w:lang w:val="en-IN"/>
        </w:rPr>
        <w:t>Continued with ‘The Peaky Blinders ’project; styling Home and Reviews tab of the website.</w:t>
      </w:r>
    </w:p>
    <w:p w:rsidR="00F47372" w:rsidRDefault="007D1FF9">
      <w:pPr>
        <w:rPr>
          <w:rFonts w:asciiTheme="majorHAnsi" w:hAnsiTheme="majorHAnsi" w:cstheme="majorHAnsi"/>
          <w:b/>
          <w:color w:val="333333"/>
          <w:sz w:val="32"/>
          <w:highlight w:val="white"/>
          <w:lang w:val="en-IN"/>
        </w:rPr>
      </w:pPr>
      <w:r>
        <w:rPr>
          <w:noProof/>
          <w:lang w:val="en-IN" w:eastAsia="en-IN"/>
        </w:rPr>
        <w:drawing>
          <wp:inline distT="0" distB="3810" distL="0" distR="7620">
            <wp:extent cx="6850380" cy="3368040"/>
            <wp:effectExtent l="0" t="0" r="0" b="0"/>
            <wp:docPr id="4" name="Picture 2" descr="C:\Users\Kushagra Gupta\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Kushagra Gupta\AppData\Local\Microsoft\Windows\INetCache\Content.Word\1.png"/>
                    <pic:cNvPicPr>
                      <a:picLocks noChangeAspect="1" noChangeArrowheads="1"/>
                    </pic:cNvPicPr>
                  </pic:nvPicPr>
                  <pic:blipFill>
                    <a:blip r:embed="rId16"/>
                    <a:stretch>
                      <a:fillRect/>
                    </a:stretch>
                  </pic:blipFill>
                  <pic:spPr bwMode="auto">
                    <a:xfrm>
                      <a:off x="0" y="0"/>
                      <a:ext cx="6850380" cy="3368040"/>
                    </a:xfrm>
                    <a:prstGeom prst="rect">
                      <a:avLst/>
                    </a:prstGeom>
                  </pic:spPr>
                </pic:pic>
              </a:graphicData>
            </a:graphic>
          </wp:inline>
        </w:drawing>
      </w:r>
    </w:p>
    <w:p w:rsidR="00F47372" w:rsidRDefault="007D1FF9">
      <w:pPr>
        <w:rPr>
          <w:rFonts w:asciiTheme="majorHAnsi" w:hAnsiTheme="majorHAnsi" w:cstheme="majorHAnsi"/>
          <w:b/>
          <w:color w:val="333333"/>
          <w:sz w:val="32"/>
          <w:highlight w:val="white"/>
          <w:lang w:val="en-IN"/>
        </w:rPr>
      </w:pPr>
      <w:r>
        <w:rPr>
          <w:noProof/>
          <w:lang w:val="en-IN" w:eastAsia="en-IN"/>
        </w:rPr>
        <w:drawing>
          <wp:inline distT="0" distB="0" distL="0" distR="7620">
            <wp:extent cx="6850380" cy="3192780"/>
            <wp:effectExtent l="0" t="0" r="7620" b="7620"/>
            <wp:docPr id="5" name="Picture 3" descr="C:\Users\Kushagra Gupta\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Users\Kushagra Gupta\AppData\Local\Microsoft\Windows\INetCache\Content.Word\2.png"/>
                    <pic:cNvPicPr>
                      <a:picLocks noChangeAspect="1" noChangeArrowheads="1"/>
                    </pic:cNvPicPr>
                  </pic:nvPicPr>
                  <pic:blipFill>
                    <a:blip r:embed="rId17"/>
                    <a:stretch>
                      <a:fillRect/>
                    </a:stretch>
                  </pic:blipFill>
                  <pic:spPr bwMode="auto">
                    <a:xfrm>
                      <a:off x="0" y="0"/>
                      <a:ext cx="6850380" cy="3192780"/>
                    </a:xfrm>
                    <a:prstGeom prst="rect">
                      <a:avLst/>
                    </a:prstGeom>
                  </pic:spPr>
                </pic:pic>
              </a:graphicData>
            </a:graphic>
          </wp:inline>
        </w:drawing>
      </w:r>
    </w:p>
    <w:p w:rsidR="00F47372" w:rsidRDefault="007D1FF9">
      <w:pPr>
        <w:rPr>
          <w:rFonts w:asciiTheme="majorHAnsi" w:hAnsiTheme="majorHAnsi" w:cstheme="majorHAnsi"/>
          <w:b/>
          <w:color w:val="333333"/>
          <w:sz w:val="32"/>
          <w:highlight w:val="white"/>
          <w:lang w:val="en-IN"/>
        </w:rPr>
      </w:pP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p>
    <w:p w:rsidR="00F47372" w:rsidRDefault="007D1FF9">
      <w:pPr>
        <w:ind w:left="4320" w:firstLine="720"/>
        <w:rPr>
          <w:rFonts w:asciiTheme="majorHAnsi" w:hAnsiTheme="majorHAnsi" w:cstheme="majorHAnsi"/>
          <w:color w:val="333333"/>
          <w:sz w:val="32"/>
          <w:highlight w:val="white"/>
          <w:lang w:val="en-IN"/>
        </w:rPr>
      </w:pPr>
      <w:r>
        <w:rPr>
          <w:rFonts w:asciiTheme="majorHAnsi" w:hAnsiTheme="majorHAnsi" w:cstheme="majorHAnsi"/>
          <w:color w:val="333333"/>
          <w:sz w:val="24"/>
          <w:shd w:val="clear" w:color="auto" w:fill="FFFFFF"/>
          <w:lang w:val="en-IN"/>
        </w:rPr>
        <w:t>4</w:t>
      </w:r>
    </w:p>
    <w:p w:rsidR="00F47372" w:rsidRDefault="00F47372">
      <w:pPr>
        <w:rPr>
          <w:rFonts w:asciiTheme="majorHAnsi" w:hAnsiTheme="majorHAnsi" w:cstheme="majorHAnsi"/>
          <w:b/>
          <w:color w:val="333333"/>
          <w:sz w:val="32"/>
          <w:highlight w:val="white"/>
          <w:lang w:val="en-IN"/>
        </w:rPr>
      </w:pPr>
    </w:p>
    <w:p w:rsidR="00F47372" w:rsidRDefault="007D1FF9">
      <w:pPr>
        <w:rPr>
          <w:rFonts w:asciiTheme="majorHAnsi" w:hAnsiTheme="majorHAnsi" w:cstheme="majorHAnsi"/>
          <w:color w:val="333333"/>
          <w:sz w:val="28"/>
          <w:highlight w:val="white"/>
          <w:lang w:val="en-IN"/>
        </w:rPr>
      </w:pPr>
      <w:r>
        <w:rPr>
          <w:rFonts w:asciiTheme="majorHAnsi" w:hAnsiTheme="majorHAnsi" w:cstheme="majorHAnsi"/>
          <w:color w:val="333333"/>
          <w:sz w:val="28"/>
          <w:shd w:val="clear" w:color="auto" w:fill="FFFFFF"/>
          <w:lang w:val="en-IN"/>
        </w:rPr>
        <w:t xml:space="preserve">Added a </w:t>
      </w:r>
      <w:r>
        <w:rPr>
          <w:rFonts w:asciiTheme="majorHAnsi" w:hAnsiTheme="majorHAnsi" w:cstheme="majorHAnsi"/>
          <w:color w:val="333333"/>
          <w:sz w:val="28"/>
          <w:shd w:val="clear" w:color="auto" w:fill="FFFFFF"/>
          <w:lang w:val="en-IN"/>
        </w:rPr>
        <w:t>‘Gallery’ page to the website displaying some of the eye-catching images form the TV Series ‘Peaky Blinders’ using flexbox and finalized the project making it responsive.</w:t>
      </w:r>
    </w:p>
    <w:p w:rsidR="00F47372" w:rsidRDefault="00F47372">
      <w:pPr>
        <w:rPr>
          <w:rFonts w:asciiTheme="majorHAnsi" w:hAnsiTheme="majorHAnsi" w:cstheme="majorHAnsi"/>
          <w:color w:val="333333"/>
          <w:sz w:val="28"/>
          <w:highlight w:val="white"/>
          <w:lang w:val="en-IN"/>
        </w:rPr>
      </w:pPr>
    </w:p>
    <w:p w:rsidR="00F47372" w:rsidRDefault="007D1FF9">
      <w:pPr>
        <w:rPr>
          <w:rFonts w:asciiTheme="majorHAnsi" w:hAnsiTheme="majorHAnsi" w:cstheme="majorHAnsi"/>
          <w:b/>
          <w:color w:val="333333"/>
          <w:sz w:val="32"/>
          <w:highlight w:val="white"/>
          <w:lang w:val="en-IN"/>
        </w:rPr>
      </w:pPr>
      <w:r>
        <w:rPr>
          <w:noProof/>
          <w:lang w:val="en-IN" w:eastAsia="en-IN"/>
        </w:rPr>
        <mc:AlternateContent>
          <mc:Choice Requires="wps">
            <w:drawing>
              <wp:inline distT="0" distB="0" distL="0" distR="0">
                <wp:extent cx="6851015" cy="3505835"/>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8"/>
                        <a:stretch/>
                      </pic:blipFill>
                      <pic:spPr>
                        <a:xfrm>
                          <a:off x="0" y="0"/>
                          <a:ext cx="6850440" cy="3505320"/>
                        </a:xfrm>
                        <a:prstGeom prst="rect">
                          <a:avLst/>
                        </a:prstGeom>
                        <a:ln>
                          <a:noFill/>
                        </a:ln>
                      </pic:spPr>
                    </pic:pic>
                  </a:graphicData>
                </a:graphic>
              </wp:inline>
            </w:drawing>
          </mc:Choice>
          <mc:Fallback>
            <w:pict>
              <v:shape id="shape_0" stroked="f" style="position:absolute;margin-left:0pt;margin-top:-276.05pt;width:539.35pt;height:275.95pt;mso-position-vertical:top" type="shapetype_75">
                <v:imagedata r:id="rId19" o:detectmouseclick="t"/>
                <w10:wrap type="none"/>
                <v:stroke color="#3465a4" joinstyle="round" endcap="flat"/>
              </v:shape>
            </w:pict>
          </mc:Fallback>
        </mc:AlternateContent>
      </w:r>
    </w:p>
    <w:p w:rsidR="00F47372" w:rsidRDefault="00F47372">
      <w:pPr>
        <w:rPr>
          <w:rFonts w:asciiTheme="majorHAnsi" w:hAnsiTheme="majorHAnsi" w:cstheme="majorHAnsi"/>
          <w:b/>
          <w:color w:val="333333"/>
          <w:sz w:val="32"/>
          <w:highlight w:val="white"/>
          <w:lang w:val="en-IN"/>
        </w:rPr>
      </w:pPr>
    </w:p>
    <w:p w:rsidR="00F47372" w:rsidRDefault="007D1FF9">
      <w:pPr>
        <w:rPr>
          <w:rFonts w:asciiTheme="majorHAnsi" w:hAnsiTheme="majorHAnsi" w:cstheme="majorHAnsi"/>
          <w:color w:val="333333"/>
          <w:sz w:val="28"/>
          <w:highlight w:val="white"/>
          <w:lang w:val="en-IN"/>
        </w:rPr>
      </w:pPr>
      <w:r>
        <w:rPr>
          <w:rFonts w:asciiTheme="majorHAnsi" w:hAnsiTheme="majorHAnsi" w:cstheme="majorHAnsi"/>
          <w:color w:val="333333"/>
          <w:sz w:val="28"/>
          <w:shd w:val="clear" w:color="auto" w:fill="FFFFFF"/>
          <w:lang w:val="en-IN"/>
        </w:rPr>
        <w:t>Then I proceeded with exploring bootstrap and other frameworks like Materialize.</w:t>
      </w:r>
    </w:p>
    <w:p w:rsidR="00F47372" w:rsidRDefault="00F47372">
      <w:pPr>
        <w:rPr>
          <w:rFonts w:asciiTheme="majorHAnsi" w:hAnsiTheme="majorHAnsi" w:cstheme="majorHAnsi"/>
          <w:color w:val="333333"/>
          <w:sz w:val="28"/>
          <w:highlight w:val="white"/>
          <w:lang w:val="en-IN"/>
        </w:rPr>
      </w:pPr>
    </w:p>
    <w:p w:rsidR="00F47372" w:rsidRDefault="007D1FF9">
      <w:r>
        <w:rPr>
          <w:rFonts w:asciiTheme="majorHAnsi" w:hAnsiTheme="majorHAnsi" w:cstheme="majorHAnsi"/>
          <w:color w:val="333333"/>
          <w:sz w:val="28"/>
          <w:shd w:val="clear" w:color="auto" w:fill="FFFFFF"/>
        </w:rPr>
        <w:t xml:space="preserve">Starting with </w:t>
      </w:r>
      <w:hyperlink r:id="rId20">
        <w:r>
          <w:rPr>
            <w:rStyle w:val="InternetLink"/>
            <w:rFonts w:asciiTheme="majorHAnsi" w:hAnsiTheme="majorHAnsi" w:cstheme="majorHAnsi"/>
            <w:sz w:val="28"/>
            <w:highlight w:val="white"/>
          </w:rPr>
          <w:t>PHP tutorials</w:t>
        </w:r>
      </w:hyperlink>
      <w:r>
        <w:rPr>
          <w:rFonts w:asciiTheme="majorHAnsi" w:hAnsiTheme="majorHAnsi" w:cstheme="majorHAnsi"/>
          <w:color w:val="333333"/>
          <w:sz w:val="28"/>
          <w:shd w:val="clear" w:color="auto" w:fill="FFFFFF"/>
        </w:rPr>
        <w:t xml:space="preserve"> from The Net Ninja  I covered various datatypes, Booleans and conditional statements in PHP. I also learnt</w:t>
      </w:r>
      <w:r>
        <w:rPr>
          <w:sz w:val="20"/>
          <w:lang w:val="en-IN"/>
        </w:rPr>
        <w:t xml:space="preserve"> </w:t>
      </w:r>
      <w:r>
        <w:rPr>
          <w:rFonts w:asciiTheme="majorHAnsi" w:hAnsiTheme="majorHAnsi" w:cstheme="majorHAnsi"/>
          <w:color w:val="333333"/>
          <w:sz w:val="28"/>
          <w:shd w:val="clear" w:color="auto" w:fill="FFFFFF"/>
          <w:lang w:val="en-IN"/>
        </w:rPr>
        <w:t xml:space="preserve">form validations, filters </w:t>
      </w:r>
      <w:r>
        <w:rPr>
          <w:rFonts w:asciiTheme="majorHAnsi" w:hAnsiTheme="majorHAnsi" w:cstheme="majorHAnsi"/>
          <w:color w:val="333333"/>
          <w:sz w:val="28"/>
          <w:shd w:val="clear" w:color="auto" w:fill="FFFFFF"/>
          <w:lang w:val="en-IN"/>
        </w:rPr>
        <w:t>and setting up MySQL databases.</w:t>
      </w:r>
      <w:r>
        <w:rPr>
          <w:rFonts w:asciiTheme="majorHAnsi" w:hAnsiTheme="majorHAnsi" w:cstheme="majorHAnsi"/>
          <w:color w:val="333333"/>
          <w:sz w:val="28"/>
          <w:shd w:val="clear" w:color="auto" w:fill="FFFFFF"/>
        </w:rPr>
        <w:t xml:space="preserve"> </w:t>
      </w:r>
    </w:p>
    <w:p w:rsidR="00F47372" w:rsidRDefault="00F47372">
      <w:pPr>
        <w:rPr>
          <w:rFonts w:asciiTheme="majorHAnsi" w:hAnsiTheme="majorHAnsi" w:cstheme="majorHAnsi"/>
          <w:b/>
          <w:color w:val="333333"/>
          <w:sz w:val="32"/>
          <w:highlight w:val="white"/>
        </w:rPr>
      </w:pPr>
    </w:p>
    <w:p w:rsidR="00F47372" w:rsidRDefault="00F47372">
      <w:pPr>
        <w:rPr>
          <w:rFonts w:asciiTheme="majorHAnsi" w:hAnsiTheme="majorHAnsi" w:cstheme="majorHAnsi"/>
          <w:b/>
          <w:color w:val="333333"/>
          <w:sz w:val="32"/>
          <w:highlight w:val="white"/>
        </w:rPr>
      </w:pPr>
    </w:p>
    <w:p w:rsidR="00F47372" w:rsidRDefault="00F47372">
      <w:pPr>
        <w:rPr>
          <w:rFonts w:asciiTheme="majorHAnsi" w:hAnsiTheme="majorHAnsi" w:cstheme="majorHAnsi"/>
          <w:b/>
          <w:color w:val="333333"/>
          <w:sz w:val="32"/>
          <w:highlight w:val="white"/>
        </w:rPr>
      </w:pPr>
    </w:p>
    <w:p w:rsidR="00F47372" w:rsidRDefault="00F47372">
      <w:pPr>
        <w:ind w:left="4320" w:firstLine="720"/>
        <w:rPr>
          <w:rFonts w:asciiTheme="majorHAnsi" w:hAnsiTheme="majorHAnsi" w:cstheme="majorHAnsi"/>
          <w:color w:val="333333"/>
          <w:sz w:val="24"/>
          <w:highlight w:val="white"/>
        </w:rPr>
      </w:pPr>
    </w:p>
    <w:p w:rsidR="007D1FF9" w:rsidRDefault="007D1FF9">
      <w:pPr>
        <w:ind w:left="4320" w:firstLine="720"/>
        <w:rPr>
          <w:rFonts w:asciiTheme="majorHAnsi" w:hAnsiTheme="majorHAnsi" w:cstheme="majorHAnsi"/>
          <w:color w:val="333333"/>
          <w:sz w:val="24"/>
        </w:rPr>
      </w:pPr>
    </w:p>
    <w:p w:rsidR="007D1FF9" w:rsidRDefault="007D1FF9">
      <w:pPr>
        <w:ind w:left="4320" w:firstLine="720"/>
        <w:rPr>
          <w:rFonts w:asciiTheme="majorHAnsi" w:hAnsiTheme="majorHAnsi" w:cstheme="majorHAnsi"/>
          <w:color w:val="333333"/>
          <w:sz w:val="24"/>
        </w:rPr>
      </w:pPr>
    </w:p>
    <w:p w:rsidR="00F47372" w:rsidRDefault="007D1FF9">
      <w:pPr>
        <w:ind w:left="4320" w:firstLine="720"/>
        <w:rPr>
          <w:rFonts w:asciiTheme="majorHAnsi" w:hAnsiTheme="majorHAnsi" w:cstheme="majorHAnsi"/>
          <w:color w:val="333333"/>
          <w:sz w:val="28"/>
          <w:highlight w:val="white"/>
        </w:rPr>
      </w:pPr>
      <w:r>
        <w:rPr>
          <w:rFonts w:asciiTheme="majorHAnsi" w:hAnsiTheme="majorHAnsi" w:cstheme="majorHAnsi"/>
          <w:color w:val="333333"/>
          <w:sz w:val="24"/>
          <w:shd w:val="clear" w:color="auto" w:fill="FFFFFF"/>
        </w:rPr>
        <w:t>5</w:t>
      </w:r>
    </w:p>
    <w:p w:rsidR="00F47372" w:rsidRDefault="007D1FF9">
      <w:pPr>
        <w:rPr>
          <w:rFonts w:cstheme="minorHAnsi"/>
          <w:b/>
          <w:color w:val="333333"/>
          <w:sz w:val="40"/>
          <w:highlight w:val="white"/>
        </w:rPr>
      </w:pPr>
      <w:r>
        <w:rPr>
          <w:rFonts w:asciiTheme="majorHAnsi" w:hAnsiTheme="majorHAnsi" w:cstheme="majorHAnsi"/>
          <w:b/>
          <w:color w:val="333333"/>
          <w:sz w:val="32"/>
          <w:shd w:val="clear" w:color="auto" w:fill="FFFFFF"/>
        </w:rPr>
        <w:lastRenderedPageBreak/>
        <w:tab/>
      </w:r>
      <w:r>
        <w:rPr>
          <w:rFonts w:asciiTheme="majorHAnsi" w:hAnsiTheme="majorHAnsi" w:cstheme="majorHAnsi"/>
          <w:b/>
          <w:color w:val="333333"/>
          <w:sz w:val="32"/>
          <w:shd w:val="clear" w:color="auto" w:fill="FFFFFF"/>
        </w:rPr>
        <w:tab/>
      </w:r>
      <w:r>
        <w:rPr>
          <w:rFonts w:asciiTheme="majorHAnsi" w:hAnsiTheme="majorHAnsi" w:cstheme="majorHAnsi"/>
          <w:b/>
          <w:color w:val="333333"/>
          <w:sz w:val="32"/>
          <w:shd w:val="clear" w:color="auto" w:fill="FFFFFF"/>
        </w:rPr>
        <w:tab/>
      </w:r>
      <w:r>
        <w:rPr>
          <w:rFonts w:asciiTheme="majorHAnsi" w:hAnsiTheme="majorHAnsi" w:cstheme="majorHAnsi"/>
          <w:b/>
          <w:color w:val="333333"/>
          <w:sz w:val="32"/>
          <w:shd w:val="clear" w:color="auto" w:fill="FFFFFF"/>
        </w:rPr>
        <w:tab/>
      </w:r>
      <w:r>
        <w:rPr>
          <w:rFonts w:asciiTheme="majorHAnsi" w:hAnsiTheme="majorHAnsi" w:cstheme="majorHAnsi"/>
          <w:b/>
          <w:color w:val="333333"/>
          <w:sz w:val="32"/>
          <w:shd w:val="clear" w:color="auto" w:fill="FFFFFF"/>
        </w:rPr>
        <w:tab/>
        <w:t xml:space="preserve">        </w:t>
      </w:r>
    </w:p>
    <w:p w:rsidR="00F47372" w:rsidRDefault="007D1FF9">
      <w:pPr>
        <w:ind w:left="3600" w:firstLine="720"/>
        <w:rPr>
          <w:rFonts w:cstheme="minorHAnsi"/>
          <w:b/>
          <w:color w:val="333333"/>
          <w:sz w:val="52"/>
          <w:highlight w:val="white"/>
        </w:rPr>
      </w:pPr>
      <w:r>
        <w:rPr>
          <w:rFonts w:cstheme="minorHAnsi"/>
          <w:b/>
          <w:color w:val="333333"/>
          <w:sz w:val="40"/>
          <w:shd w:val="clear" w:color="auto" w:fill="FFFFFF"/>
        </w:rPr>
        <w:t>Week 4</w:t>
      </w:r>
    </w:p>
    <w:p w:rsidR="00F47372" w:rsidRDefault="00F47372">
      <w:pPr>
        <w:rPr>
          <w:rFonts w:asciiTheme="majorHAnsi" w:hAnsiTheme="majorHAnsi" w:cstheme="majorHAnsi"/>
          <w:b/>
          <w:color w:val="333333"/>
          <w:sz w:val="32"/>
          <w:highlight w:val="white"/>
          <w:lang w:val="en-IN"/>
        </w:rPr>
      </w:pPr>
    </w:p>
    <w:p w:rsidR="00F47372" w:rsidRDefault="007D1FF9">
      <w:pPr>
        <w:rPr>
          <w:rFonts w:asciiTheme="majorHAnsi" w:hAnsiTheme="majorHAnsi" w:cstheme="majorHAnsi"/>
          <w:color w:val="333333"/>
          <w:sz w:val="28"/>
          <w:highlight w:val="white"/>
          <w:lang w:val="en-IN"/>
        </w:rPr>
      </w:pPr>
      <w:r>
        <w:rPr>
          <w:rFonts w:asciiTheme="majorHAnsi" w:hAnsiTheme="majorHAnsi" w:cstheme="majorHAnsi"/>
          <w:color w:val="333333"/>
          <w:sz w:val="28"/>
          <w:shd w:val="clear" w:color="auto" w:fill="FFFFFF"/>
          <w:lang w:val="en-IN"/>
        </w:rPr>
        <w:t>Started with “ninja pizza” project along with video tutorials from ‘The net Ninja’ learning MySQL Database Handling.</w:t>
      </w:r>
    </w:p>
    <w:p w:rsidR="00F47372" w:rsidRDefault="007D1FF9">
      <w:r>
        <w:rPr>
          <w:rFonts w:asciiTheme="majorHAnsi" w:hAnsiTheme="majorHAnsi" w:cstheme="majorHAnsi"/>
          <w:color w:val="333333"/>
          <w:sz w:val="28"/>
          <w:shd w:val="clear" w:color="auto" w:fill="FFFFFF"/>
          <w:lang w:val="en-IN"/>
        </w:rPr>
        <w:t xml:space="preserve">Firstly, designed the </w:t>
      </w:r>
      <w:r>
        <w:rPr>
          <w:rFonts w:asciiTheme="majorHAnsi" w:hAnsiTheme="majorHAnsi" w:cstheme="majorHAnsi"/>
          <w:color w:val="333333"/>
          <w:sz w:val="28"/>
          <w:shd w:val="clear" w:color="auto" w:fill="FFFFFF"/>
          <w:lang w:val="en-IN"/>
        </w:rPr>
        <w:t>index</w:t>
      </w:r>
      <w:r>
        <w:rPr>
          <w:rFonts w:asciiTheme="majorHAnsi" w:hAnsiTheme="majorHAnsi" w:cstheme="majorHAnsi"/>
          <w:color w:val="333333"/>
          <w:sz w:val="28"/>
          <w:shd w:val="clear" w:color="auto" w:fill="FFFFFF"/>
          <w:lang w:val="en-IN"/>
        </w:rPr>
        <w:t xml:space="preserve"> page</w:t>
      </w:r>
      <w:r>
        <w:rPr>
          <w:rFonts w:asciiTheme="majorHAnsi" w:hAnsiTheme="majorHAnsi" w:cstheme="majorHAnsi"/>
          <w:color w:val="333333"/>
          <w:sz w:val="28"/>
          <w:shd w:val="clear" w:color="auto" w:fill="FFFFFF"/>
          <w:lang w:val="en-IN"/>
        </w:rPr>
        <w:t xml:space="preserve"> using HTML, CSS and Materialize.</w:t>
      </w:r>
    </w:p>
    <w:p w:rsidR="00F47372" w:rsidRDefault="00F47372">
      <w:pPr>
        <w:rPr>
          <w:rFonts w:asciiTheme="majorHAnsi" w:hAnsiTheme="majorHAnsi" w:cstheme="majorHAnsi"/>
          <w:color w:val="333333"/>
          <w:sz w:val="28"/>
          <w:highlight w:val="white"/>
          <w:lang w:val="en-IN"/>
        </w:rPr>
      </w:pPr>
    </w:p>
    <w:p w:rsidR="00F47372" w:rsidRDefault="007D1FF9">
      <w:pPr>
        <w:rPr>
          <w:rFonts w:asciiTheme="majorHAnsi" w:hAnsiTheme="majorHAnsi" w:cstheme="majorHAnsi"/>
          <w:b/>
          <w:color w:val="333333"/>
          <w:sz w:val="32"/>
          <w:highlight w:val="white"/>
        </w:rPr>
      </w:pPr>
      <w:r>
        <w:rPr>
          <w:noProof/>
          <w:lang w:val="en-IN" w:eastAsia="en-IN"/>
        </w:rPr>
        <mc:AlternateContent>
          <mc:Choice Requires="wps">
            <w:drawing>
              <wp:inline distT="0" distB="0" distL="0" distR="0">
                <wp:extent cx="6858635" cy="3566795"/>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21"/>
                        <a:stretch/>
                      </pic:blipFill>
                      <pic:spPr>
                        <a:xfrm>
                          <a:off x="0" y="0"/>
                          <a:ext cx="6858000" cy="3566160"/>
                        </a:xfrm>
                        <a:prstGeom prst="rect">
                          <a:avLst/>
                        </a:prstGeom>
                        <a:ln>
                          <a:noFill/>
                        </a:ln>
                      </pic:spPr>
                    </pic:pic>
                  </a:graphicData>
                </a:graphic>
              </wp:inline>
            </w:drawing>
          </mc:Choice>
          <mc:Fallback>
            <w:pict>
              <v:shape id="shape_0" stroked="f" style="position:absolute;margin-left:0pt;margin-top:-280.85pt;width:539.95pt;height:280.75pt;mso-position-vertical:top" type="shapetype_75">
                <v:imagedata r:id="rId22" o:detectmouseclick="t"/>
                <w10:wrap type="none"/>
                <v:stroke color="#3465a4" joinstyle="round" endcap="flat"/>
              </v:shape>
            </w:pict>
          </mc:Fallback>
        </mc:AlternateContent>
      </w:r>
      <w:r>
        <w:rPr>
          <w:rFonts w:asciiTheme="majorHAnsi" w:hAnsiTheme="majorHAnsi" w:cstheme="majorHAnsi"/>
          <w:b/>
          <w:color w:val="333333"/>
          <w:sz w:val="32"/>
          <w:shd w:val="clear" w:color="auto" w:fill="FFFFFF"/>
          <w:lang w:val="en-IN"/>
        </w:rPr>
        <w:t xml:space="preserve"> </w:t>
      </w:r>
    </w:p>
    <w:p w:rsidR="00F47372" w:rsidRDefault="00F47372">
      <w:pPr>
        <w:rPr>
          <w:rFonts w:asciiTheme="majorHAnsi" w:hAnsiTheme="majorHAnsi" w:cstheme="majorHAnsi"/>
          <w:b/>
          <w:color w:val="333333"/>
          <w:sz w:val="32"/>
          <w:highlight w:val="white"/>
          <w:lang w:val="en-IN"/>
        </w:rPr>
      </w:pPr>
    </w:p>
    <w:p w:rsidR="00F47372" w:rsidRDefault="007D1FF9">
      <w:pPr>
        <w:rPr>
          <w:rFonts w:asciiTheme="majorHAnsi" w:hAnsiTheme="majorHAnsi" w:cstheme="majorHAnsi"/>
          <w:color w:val="333333"/>
          <w:highlight w:val="white"/>
          <w:lang w:val="en-IN"/>
        </w:rPr>
      </w:pPr>
      <w:r>
        <w:rPr>
          <w:rFonts w:asciiTheme="majorHAnsi" w:hAnsiTheme="majorHAnsi" w:cstheme="majorHAnsi"/>
          <w:color w:val="333333"/>
          <w:sz w:val="28"/>
          <w:shd w:val="clear" w:color="auto" w:fill="FFFFFF"/>
          <w:lang w:val="en-IN"/>
        </w:rPr>
        <w:t>Then added ‘Add a Pizza’ page to the website. Applied form validations and error display functionalities to the page using PHP. Set up a MYSQL Database ‘</w:t>
      </w:r>
      <w:proofErr w:type="spellStart"/>
      <w:r>
        <w:rPr>
          <w:rFonts w:asciiTheme="majorHAnsi" w:hAnsiTheme="majorHAnsi" w:cstheme="majorHAnsi"/>
          <w:color w:val="333333"/>
          <w:sz w:val="28"/>
          <w:shd w:val="clear" w:color="auto" w:fill="FFFFFF"/>
          <w:lang w:val="en-IN"/>
        </w:rPr>
        <w:t>ninja_pizza</w:t>
      </w:r>
      <w:proofErr w:type="spellEnd"/>
      <w:r>
        <w:rPr>
          <w:rFonts w:asciiTheme="majorHAnsi" w:hAnsiTheme="majorHAnsi" w:cstheme="majorHAnsi"/>
          <w:color w:val="333333"/>
          <w:sz w:val="28"/>
          <w:shd w:val="clear" w:color="auto" w:fill="FFFFFF"/>
          <w:lang w:val="en-IN"/>
        </w:rPr>
        <w:t>’ and created a table named ‘pizzas’ to store the ‘Ingredients’ input by the user while ‘add</w:t>
      </w:r>
      <w:r>
        <w:rPr>
          <w:rFonts w:asciiTheme="majorHAnsi" w:hAnsiTheme="majorHAnsi" w:cstheme="majorHAnsi"/>
          <w:color w:val="333333"/>
          <w:sz w:val="28"/>
          <w:shd w:val="clear" w:color="auto" w:fill="FFFFFF"/>
          <w:lang w:val="en-IN"/>
        </w:rPr>
        <w:t>ing a pizza’.</w:t>
      </w:r>
    </w:p>
    <w:p w:rsidR="00F47372" w:rsidRDefault="00F47372">
      <w:pPr>
        <w:rPr>
          <w:rFonts w:asciiTheme="majorHAnsi" w:hAnsiTheme="majorHAnsi" w:cstheme="majorHAnsi"/>
          <w:color w:val="333333"/>
          <w:sz w:val="24"/>
          <w:highlight w:val="white"/>
          <w:lang w:val="en-IN"/>
        </w:rPr>
      </w:pPr>
    </w:p>
    <w:p w:rsidR="00F47372" w:rsidRDefault="00F47372">
      <w:pPr>
        <w:rPr>
          <w:rFonts w:asciiTheme="majorHAnsi" w:hAnsiTheme="majorHAnsi" w:cstheme="majorHAnsi"/>
          <w:color w:val="333333"/>
          <w:sz w:val="24"/>
          <w:highlight w:val="white"/>
          <w:lang w:val="en-IN"/>
        </w:rPr>
      </w:pPr>
    </w:p>
    <w:p w:rsidR="00F47372" w:rsidRDefault="007D1FF9">
      <w:pPr>
        <w:rPr>
          <w:rFonts w:asciiTheme="majorHAnsi" w:hAnsiTheme="majorHAnsi" w:cstheme="majorHAnsi"/>
          <w:color w:val="333333"/>
          <w:sz w:val="24"/>
          <w:highlight w:val="white"/>
          <w:lang w:val="en-IN"/>
        </w:rPr>
      </w:pP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p>
    <w:p w:rsidR="00F47372" w:rsidRDefault="007D1FF9">
      <w:pPr>
        <w:rPr>
          <w:rFonts w:asciiTheme="majorHAnsi" w:hAnsiTheme="majorHAnsi" w:cstheme="majorHAnsi"/>
          <w:color w:val="333333"/>
          <w:sz w:val="24"/>
          <w:highlight w:val="white"/>
          <w:lang w:val="en-IN"/>
        </w:rPr>
      </w:pP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p>
    <w:p w:rsidR="007D1FF9" w:rsidRDefault="007D1FF9">
      <w:pPr>
        <w:rPr>
          <w:rFonts w:asciiTheme="majorHAnsi" w:hAnsiTheme="majorHAnsi" w:cstheme="majorHAnsi"/>
          <w:color w:val="333333"/>
          <w:sz w:val="24"/>
          <w:shd w:val="clear" w:color="auto" w:fill="FFFFFF"/>
          <w:lang w:val="en-IN"/>
        </w:rPr>
      </w:pP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p>
    <w:p w:rsidR="00F47372" w:rsidRDefault="007D1FF9" w:rsidP="007D1FF9">
      <w:pPr>
        <w:ind w:left="5040"/>
        <w:rPr>
          <w:rFonts w:asciiTheme="majorHAnsi" w:hAnsiTheme="majorHAnsi" w:cstheme="majorHAnsi"/>
          <w:color w:val="333333"/>
          <w:sz w:val="24"/>
          <w:highlight w:val="white"/>
          <w:lang w:val="en-IN"/>
        </w:rPr>
      </w:pPr>
      <w:r>
        <w:rPr>
          <w:rFonts w:asciiTheme="majorHAnsi" w:hAnsiTheme="majorHAnsi" w:cstheme="majorHAnsi"/>
          <w:color w:val="333333"/>
          <w:sz w:val="24"/>
          <w:shd w:val="clear" w:color="auto" w:fill="FFFFFF"/>
          <w:lang w:val="en-IN"/>
        </w:rPr>
        <w:t>6</w:t>
      </w:r>
    </w:p>
    <w:p w:rsidR="00F47372" w:rsidRDefault="007D1FF9">
      <w:pPr>
        <w:rPr>
          <w:rFonts w:asciiTheme="majorHAnsi" w:hAnsiTheme="majorHAnsi" w:cstheme="majorHAnsi"/>
          <w:b/>
          <w:color w:val="333333"/>
          <w:sz w:val="44"/>
          <w:highlight w:val="white"/>
          <w:lang w:val="en-IN"/>
        </w:rPr>
      </w:pPr>
      <w:r>
        <w:rPr>
          <w:noProof/>
          <w:lang w:val="en-IN" w:eastAsia="en-IN"/>
        </w:rPr>
        <w:lastRenderedPageBreak/>
        <mc:AlternateContent>
          <mc:Choice Requires="wps">
            <w:drawing>
              <wp:inline distT="0" distB="0" distL="0" distR="0">
                <wp:extent cx="6927215" cy="2820035"/>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3"/>
                        <a:stretch/>
                      </pic:blipFill>
                      <pic:spPr>
                        <a:xfrm>
                          <a:off x="0" y="0"/>
                          <a:ext cx="6926760" cy="2819520"/>
                        </a:xfrm>
                        <a:prstGeom prst="rect">
                          <a:avLst/>
                        </a:prstGeom>
                        <a:ln>
                          <a:noFill/>
                        </a:ln>
                      </pic:spPr>
                    </pic:pic>
                  </a:graphicData>
                </a:graphic>
              </wp:inline>
            </w:drawing>
          </mc:Choice>
          <mc:Fallback>
            <w:pict>
              <v:shape id="shape_0" stroked="f" style="position:absolute;margin-left:0pt;margin-top:-222.05pt;width:545.35pt;height:221.95pt;mso-position-vertical:top" type="shapetype_75">
                <v:imagedata r:id="rId24" o:detectmouseclick="t"/>
                <w10:wrap type="none"/>
                <v:stroke color="#3465a4" joinstyle="round" endcap="flat"/>
              </v:shape>
            </w:pict>
          </mc:Fallback>
        </mc:AlternateContent>
      </w:r>
      <w:bookmarkStart w:id="1" w:name="_GoBack"/>
      <w:bookmarkEnd w:id="1"/>
    </w:p>
    <w:p w:rsidR="00F47372" w:rsidRDefault="00F47372">
      <w:pPr>
        <w:rPr>
          <w:rFonts w:asciiTheme="majorHAnsi" w:hAnsiTheme="majorHAnsi" w:cstheme="majorHAnsi"/>
          <w:b/>
          <w:color w:val="333333"/>
          <w:sz w:val="44"/>
          <w:highlight w:val="white"/>
          <w:lang w:val="en-IN"/>
        </w:rPr>
      </w:pPr>
    </w:p>
    <w:p w:rsidR="00F47372" w:rsidRDefault="007D1FF9">
      <w:pPr>
        <w:rPr>
          <w:rFonts w:asciiTheme="majorHAnsi" w:hAnsiTheme="majorHAnsi" w:cstheme="majorHAnsi"/>
          <w:b/>
          <w:color w:val="333333"/>
          <w:sz w:val="44"/>
          <w:highlight w:val="white"/>
          <w:lang w:val="en-IN"/>
        </w:rPr>
      </w:pPr>
      <w:r>
        <w:rPr>
          <w:noProof/>
          <w:lang w:val="en-IN" w:eastAsia="en-IN"/>
        </w:rPr>
        <mc:AlternateContent>
          <mc:Choice Requires="wps">
            <w:drawing>
              <wp:inline distT="0" distB="0" distL="0" distR="0">
                <wp:extent cx="6851015" cy="3063875"/>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5"/>
                        <a:stretch/>
                      </pic:blipFill>
                      <pic:spPr>
                        <a:xfrm>
                          <a:off x="0" y="0"/>
                          <a:ext cx="6850440" cy="3063240"/>
                        </a:xfrm>
                        <a:prstGeom prst="rect">
                          <a:avLst/>
                        </a:prstGeom>
                        <a:ln>
                          <a:noFill/>
                        </a:ln>
                      </pic:spPr>
                    </pic:pic>
                  </a:graphicData>
                </a:graphic>
              </wp:inline>
            </w:drawing>
          </mc:Choice>
          <mc:Fallback>
            <w:pict>
              <v:shape id="shape_0" stroked="f" style="position:absolute;margin-left:0pt;margin-top:-241.25pt;width:539.35pt;height:241.15pt;mso-position-vertical:top" type="shapetype_75">
                <v:imagedata r:id="rId26" o:detectmouseclick="t"/>
                <w10:wrap type="none"/>
                <v:stroke color="#3465a4" joinstyle="round" endcap="flat"/>
              </v:shape>
            </w:pict>
          </mc:Fallback>
        </mc:AlternateContent>
      </w:r>
    </w:p>
    <w:p w:rsidR="00F47372" w:rsidRDefault="00F47372">
      <w:pPr>
        <w:rPr>
          <w:rFonts w:asciiTheme="majorHAnsi" w:hAnsiTheme="majorHAnsi" w:cstheme="majorHAnsi"/>
          <w:b/>
          <w:color w:val="333333"/>
          <w:sz w:val="44"/>
          <w:highlight w:val="white"/>
          <w:lang w:val="en-IN"/>
        </w:rPr>
      </w:pPr>
    </w:p>
    <w:p w:rsidR="00F47372" w:rsidRDefault="007D1FF9">
      <w:pPr>
        <w:rPr>
          <w:rFonts w:asciiTheme="majorHAnsi" w:hAnsiTheme="majorHAnsi" w:cstheme="majorHAnsi"/>
          <w:color w:val="333333"/>
          <w:sz w:val="28"/>
          <w:highlight w:val="white"/>
          <w:lang w:val="en-IN"/>
        </w:rPr>
      </w:pPr>
      <w:r>
        <w:rPr>
          <w:rFonts w:asciiTheme="majorHAnsi" w:hAnsiTheme="majorHAnsi" w:cstheme="majorHAnsi"/>
          <w:color w:val="333333"/>
          <w:sz w:val="28"/>
          <w:shd w:val="clear" w:color="auto" w:fill="FFFFFF"/>
          <w:lang w:val="en-IN"/>
        </w:rPr>
        <w:t>Then added ‘registration’ and ‘login’ pages to the website, styling them with Bootstrap 4 and added a ‘</w:t>
      </w:r>
      <w:proofErr w:type="spellStart"/>
      <w:r>
        <w:rPr>
          <w:rFonts w:asciiTheme="majorHAnsi" w:hAnsiTheme="majorHAnsi" w:cstheme="majorHAnsi"/>
          <w:color w:val="333333"/>
          <w:sz w:val="28"/>
          <w:shd w:val="clear" w:color="auto" w:fill="FFFFFF"/>
          <w:lang w:val="en-IN"/>
        </w:rPr>
        <w:t>ninjauser</w:t>
      </w:r>
      <w:proofErr w:type="spellEnd"/>
      <w:r>
        <w:rPr>
          <w:rFonts w:asciiTheme="majorHAnsi" w:hAnsiTheme="majorHAnsi" w:cstheme="majorHAnsi"/>
          <w:color w:val="333333"/>
          <w:sz w:val="28"/>
          <w:shd w:val="clear" w:color="auto" w:fill="FFFFFF"/>
          <w:lang w:val="en-IN"/>
        </w:rPr>
        <w:t>’ table to the database ‘</w:t>
      </w:r>
      <w:proofErr w:type="spellStart"/>
      <w:r>
        <w:rPr>
          <w:rFonts w:asciiTheme="majorHAnsi" w:hAnsiTheme="majorHAnsi" w:cstheme="majorHAnsi"/>
          <w:color w:val="333333"/>
          <w:sz w:val="28"/>
          <w:shd w:val="clear" w:color="auto" w:fill="FFFFFF"/>
          <w:lang w:val="en-IN"/>
        </w:rPr>
        <w:t>ninja_pizza</w:t>
      </w:r>
      <w:proofErr w:type="spellEnd"/>
      <w:r>
        <w:rPr>
          <w:rFonts w:asciiTheme="majorHAnsi" w:hAnsiTheme="majorHAnsi" w:cstheme="majorHAnsi"/>
          <w:color w:val="333333"/>
          <w:sz w:val="28"/>
          <w:shd w:val="clear" w:color="auto" w:fill="FFFFFF"/>
          <w:lang w:val="en-IN"/>
        </w:rPr>
        <w:t>’ to store the credentials of the users logging or registering for the website. Added a username column to t</w:t>
      </w:r>
      <w:r>
        <w:rPr>
          <w:rFonts w:asciiTheme="majorHAnsi" w:hAnsiTheme="majorHAnsi" w:cstheme="majorHAnsi"/>
          <w:color w:val="333333"/>
          <w:sz w:val="28"/>
          <w:shd w:val="clear" w:color="auto" w:fill="FFFFFF"/>
          <w:lang w:val="en-IN"/>
        </w:rPr>
        <w:t xml:space="preserve">he ‘pizza’ table too which gets its value from the $_SESSION variable which started once a user logged in using PHP. This hides the data of users from one another. </w:t>
      </w:r>
    </w:p>
    <w:p w:rsidR="00F47372" w:rsidRDefault="00F47372">
      <w:pPr>
        <w:rPr>
          <w:rFonts w:asciiTheme="majorHAnsi" w:hAnsiTheme="majorHAnsi" w:cstheme="majorHAnsi"/>
          <w:color w:val="333333"/>
          <w:sz w:val="28"/>
          <w:highlight w:val="white"/>
          <w:lang w:val="en-IN"/>
        </w:rPr>
      </w:pPr>
    </w:p>
    <w:p w:rsidR="00F47372" w:rsidRDefault="007D1FF9">
      <w:pPr>
        <w:rPr>
          <w:rFonts w:asciiTheme="majorHAnsi" w:hAnsiTheme="majorHAnsi" w:cstheme="majorHAnsi"/>
          <w:b/>
          <w:color w:val="333333"/>
          <w:sz w:val="32"/>
          <w:highlight w:val="white"/>
          <w:lang w:val="en-IN"/>
        </w:rPr>
      </w:pP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color w:val="333333"/>
          <w:sz w:val="24"/>
          <w:shd w:val="clear" w:color="auto" w:fill="FFFFFF"/>
          <w:lang w:val="en-IN"/>
        </w:rPr>
        <w:t>7</w:t>
      </w:r>
    </w:p>
    <w:p w:rsidR="00F47372" w:rsidRDefault="007D1FF9">
      <w:pPr>
        <w:ind w:left="2160"/>
        <w:rPr>
          <w:rFonts w:asciiTheme="majorHAnsi" w:hAnsiTheme="majorHAnsi" w:cstheme="majorHAnsi"/>
          <w:b/>
          <w:color w:val="333333"/>
          <w:sz w:val="44"/>
          <w:highlight w:val="white"/>
          <w:lang w:val="en-IN"/>
        </w:rPr>
      </w:pPr>
      <w:r>
        <w:rPr>
          <w:noProof/>
          <w:lang w:val="en-IN" w:eastAsia="en-IN"/>
        </w:rPr>
        <w:lastRenderedPageBreak/>
        <mc:AlternateContent>
          <mc:Choice Requires="wps">
            <w:drawing>
              <wp:inline distT="0" distB="0" distL="0" distR="0">
                <wp:extent cx="3902075" cy="3848735"/>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7"/>
                        <a:srcRect l="5361" t="3011" r="13237"/>
                        <a:stretch/>
                      </pic:blipFill>
                      <pic:spPr>
                        <a:xfrm>
                          <a:off x="0" y="0"/>
                          <a:ext cx="3901320" cy="3848040"/>
                        </a:xfrm>
                        <a:prstGeom prst="rect">
                          <a:avLst/>
                        </a:prstGeom>
                        <a:ln>
                          <a:noFill/>
                        </a:ln>
                      </pic:spPr>
                    </pic:pic>
                  </a:graphicData>
                </a:graphic>
              </wp:inline>
            </w:drawing>
          </mc:Choice>
          <mc:Fallback>
            <w:pict>
              <v:shape id="shape_0" stroked="f" style="position:absolute;margin-left:0pt;margin-top:-303.05pt;width:307.15pt;height:302.95pt;mso-position-vertical:top" type="shapetype_75">
                <v:imagedata r:id="rId28" o:detectmouseclick="t"/>
                <w10:wrap type="none"/>
                <v:stroke color="#3465a4" joinstyle="round" endcap="flat"/>
              </v:shape>
            </w:pict>
          </mc:Fallback>
        </mc:AlternateContent>
      </w:r>
      <w:r>
        <w:rPr>
          <w:noProof/>
          <w:lang w:val="en-IN" w:eastAsia="en-IN"/>
        </w:rPr>
        <w:drawing>
          <wp:inline distT="0" distB="0" distL="0" distR="2540">
            <wp:extent cx="3350260" cy="4594860"/>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noChangeArrowheads="1"/>
                    </pic:cNvPicPr>
                  </pic:nvPicPr>
                  <pic:blipFill>
                    <a:blip r:embed="rId29"/>
                    <a:stretch>
                      <a:fillRect/>
                    </a:stretch>
                  </pic:blipFill>
                  <pic:spPr bwMode="auto">
                    <a:xfrm>
                      <a:off x="0" y="0"/>
                      <a:ext cx="3350260" cy="4594860"/>
                    </a:xfrm>
                    <a:prstGeom prst="rect">
                      <a:avLst/>
                    </a:prstGeom>
                  </pic:spPr>
                </pic:pic>
              </a:graphicData>
            </a:graphic>
          </wp:inline>
        </w:drawing>
      </w:r>
      <w:r>
        <w:rPr>
          <w:rFonts w:asciiTheme="majorHAnsi" w:hAnsiTheme="majorHAnsi" w:cstheme="majorHAnsi"/>
          <w:b/>
          <w:color w:val="333333"/>
          <w:sz w:val="44"/>
          <w:shd w:val="clear" w:color="auto" w:fill="FFFFFF"/>
          <w:lang w:val="en-IN"/>
        </w:rPr>
        <w:t xml:space="preserve"> </w:t>
      </w:r>
    </w:p>
    <w:p w:rsidR="00F47372" w:rsidRDefault="007D1FF9">
      <w:pPr>
        <w:rPr>
          <w:rFonts w:asciiTheme="majorHAnsi" w:hAnsiTheme="majorHAnsi" w:cstheme="majorHAnsi"/>
          <w:color w:val="333333"/>
          <w:sz w:val="24"/>
          <w:highlight w:val="white"/>
          <w:lang w:val="en-IN"/>
        </w:rPr>
      </w:pP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t>8</w:t>
      </w:r>
    </w:p>
    <w:p w:rsidR="00F47372" w:rsidRDefault="00F47372">
      <w:pPr>
        <w:rPr>
          <w:rFonts w:asciiTheme="majorHAnsi" w:hAnsiTheme="majorHAnsi" w:cstheme="majorHAnsi"/>
          <w:color w:val="333333"/>
          <w:sz w:val="28"/>
          <w:highlight w:val="white"/>
          <w:lang w:val="en-IN"/>
        </w:rPr>
      </w:pPr>
    </w:p>
    <w:p w:rsidR="00F47372" w:rsidRDefault="00F47372">
      <w:pPr>
        <w:rPr>
          <w:rFonts w:asciiTheme="majorHAnsi" w:hAnsiTheme="majorHAnsi" w:cstheme="majorHAnsi"/>
          <w:color w:val="333333"/>
          <w:sz w:val="28"/>
          <w:highlight w:val="white"/>
          <w:lang w:val="en-IN"/>
        </w:rPr>
      </w:pPr>
    </w:p>
    <w:p w:rsidR="00F47372" w:rsidRDefault="007D1FF9">
      <w:pPr>
        <w:rPr>
          <w:rFonts w:asciiTheme="majorHAnsi" w:hAnsiTheme="majorHAnsi" w:cstheme="majorHAnsi"/>
          <w:color w:val="333333"/>
          <w:sz w:val="28"/>
          <w:highlight w:val="white"/>
          <w:lang w:val="en-IN"/>
        </w:rPr>
      </w:pPr>
      <w:r>
        <w:rPr>
          <w:rFonts w:asciiTheme="majorHAnsi" w:hAnsiTheme="majorHAnsi" w:cstheme="majorHAnsi"/>
          <w:color w:val="333333"/>
          <w:sz w:val="28"/>
          <w:shd w:val="clear" w:color="auto" w:fill="FFFFFF"/>
          <w:lang w:val="en-IN"/>
        </w:rPr>
        <w:t xml:space="preserve">Finalized the website by adding a customer support </w:t>
      </w:r>
      <w:proofErr w:type="spellStart"/>
      <w:r>
        <w:rPr>
          <w:rFonts w:asciiTheme="majorHAnsi" w:hAnsiTheme="majorHAnsi" w:cstheme="majorHAnsi"/>
          <w:color w:val="333333"/>
          <w:sz w:val="28"/>
          <w:shd w:val="clear" w:color="auto" w:fill="FFFFFF"/>
          <w:lang w:val="en-IN"/>
        </w:rPr>
        <w:t>form</w:t>
      </w:r>
      <w:proofErr w:type="spellEnd"/>
      <w:r>
        <w:rPr>
          <w:rFonts w:asciiTheme="majorHAnsi" w:hAnsiTheme="majorHAnsi" w:cstheme="majorHAnsi"/>
          <w:color w:val="333333"/>
          <w:sz w:val="28"/>
          <w:shd w:val="clear" w:color="auto" w:fill="FFFFFF"/>
          <w:lang w:val="en-IN"/>
        </w:rPr>
        <w:t xml:space="preserve"> which supp</w:t>
      </w:r>
      <w:r>
        <w:rPr>
          <w:rFonts w:asciiTheme="majorHAnsi" w:hAnsiTheme="majorHAnsi" w:cstheme="majorHAnsi"/>
          <w:color w:val="333333"/>
          <w:sz w:val="28"/>
          <w:shd w:val="clear" w:color="auto" w:fill="FFFFFF"/>
          <w:lang w:val="en-IN"/>
        </w:rPr>
        <w:t>orts uploading images (bills in this case). Styled it using Bootstrap 4 and CSS.</w:t>
      </w:r>
    </w:p>
    <w:p w:rsidR="00F47372" w:rsidRDefault="00F47372">
      <w:pPr>
        <w:rPr>
          <w:rFonts w:asciiTheme="majorHAnsi" w:hAnsiTheme="majorHAnsi" w:cstheme="majorHAnsi"/>
          <w:b/>
          <w:color w:val="333333"/>
          <w:sz w:val="44"/>
          <w:highlight w:val="white"/>
          <w:lang w:val="en-IN"/>
        </w:rPr>
      </w:pPr>
    </w:p>
    <w:p w:rsidR="00F47372" w:rsidRDefault="007D1FF9">
      <w:pPr>
        <w:rPr>
          <w:rFonts w:asciiTheme="majorHAnsi" w:hAnsiTheme="majorHAnsi" w:cstheme="majorHAnsi"/>
          <w:b/>
          <w:color w:val="333333"/>
          <w:sz w:val="44"/>
          <w:highlight w:val="white"/>
          <w:lang w:val="en-IN"/>
        </w:rPr>
      </w:pPr>
      <w:r>
        <w:rPr>
          <w:noProof/>
          <w:lang w:val="en-IN" w:eastAsia="en-IN"/>
        </w:rPr>
        <mc:AlternateContent>
          <mc:Choice Requires="wps">
            <w:drawing>
              <wp:inline distT="0" distB="0" distL="0" distR="0">
                <wp:extent cx="6843395" cy="3505835"/>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30"/>
                        <a:stretch/>
                      </pic:blipFill>
                      <pic:spPr>
                        <a:xfrm>
                          <a:off x="0" y="0"/>
                          <a:ext cx="6842880" cy="3505320"/>
                        </a:xfrm>
                        <a:prstGeom prst="rect">
                          <a:avLst/>
                        </a:prstGeom>
                        <a:ln>
                          <a:noFill/>
                        </a:ln>
                      </pic:spPr>
                    </pic:pic>
                  </a:graphicData>
                </a:graphic>
              </wp:inline>
            </w:drawing>
          </mc:Choice>
          <mc:Fallback>
            <w:pict>
              <v:shape id="shape_0" stroked="f" style="position:absolute;margin-left:0pt;margin-top:-276.05pt;width:538.75pt;height:275.95pt;mso-position-vertical:top" type="shapetype_75">
                <v:imagedata r:id="rId31" o:detectmouseclick="t"/>
                <w10:wrap type="none"/>
                <v:stroke color="#3465a4" joinstyle="round" endcap="flat"/>
              </v:shape>
            </w:pict>
          </mc:Fallback>
        </mc:AlternateContent>
      </w:r>
    </w:p>
    <w:p w:rsidR="00F47372" w:rsidRDefault="007D1FF9">
      <w:pPr>
        <w:rPr>
          <w:rFonts w:asciiTheme="majorHAnsi" w:hAnsiTheme="majorHAnsi" w:cstheme="majorHAnsi"/>
          <w:color w:val="333333"/>
          <w:sz w:val="28"/>
          <w:highlight w:val="white"/>
          <w:lang w:val="en-IN"/>
        </w:rPr>
      </w:pPr>
      <w:r>
        <w:rPr>
          <w:rFonts w:asciiTheme="majorHAnsi" w:hAnsiTheme="majorHAnsi" w:cstheme="majorHAnsi"/>
          <w:color w:val="333333"/>
          <w:sz w:val="28"/>
          <w:shd w:val="clear" w:color="auto" w:fill="FFFFFF"/>
          <w:lang w:val="en-IN"/>
        </w:rPr>
        <w:t xml:space="preserve">Started exploring WordPress and learnt installing various pre-built themes. Used </w:t>
      </w:r>
      <w:r>
        <w:rPr>
          <w:rFonts w:asciiTheme="majorHAnsi" w:hAnsiTheme="majorHAnsi" w:cstheme="majorHAnsi"/>
          <w:color w:val="333333"/>
          <w:sz w:val="28"/>
          <w:shd w:val="clear" w:color="auto" w:fill="FFFFFF"/>
          <w:lang w:val="en-IN"/>
        </w:rPr>
        <w:t xml:space="preserve">a </w:t>
      </w:r>
      <w:r>
        <w:rPr>
          <w:rFonts w:asciiTheme="majorHAnsi" w:hAnsiTheme="majorHAnsi" w:cstheme="majorHAnsi"/>
          <w:color w:val="333333"/>
          <w:sz w:val="28"/>
          <w:shd w:val="clear" w:color="auto" w:fill="FFFFFF"/>
          <w:lang w:val="en-IN"/>
        </w:rPr>
        <w:t xml:space="preserve">preformatted theme to design a news article site. </w:t>
      </w:r>
    </w:p>
    <w:p w:rsidR="00F47372" w:rsidRDefault="007D1FF9">
      <w:pPr>
        <w:rPr>
          <w:rFonts w:asciiTheme="majorHAnsi" w:hAnsiTheme="majorHAnsi" w:cstheme="majorHAnsi"/>
          <w:b/>
          <w:color w:val="333333"/>
          <w:sz w:val="44"/>
          <w:highlight w:val="white"/>
          <w:lang w:val="en-IN"/>
        </w:rPr>
      </w:pPr>
      <w:r>
        <w:rPr>
          <w:noProof/>
          <w:lang w:val="en-IN" w:eastAsia="en-IN"/>
        </w:rPr>
        <mc:AlternateContent>
          <mc:Choice Requires="wps">
            <w:drawing>
              <wp:inline distT="0" distB="0" distL="0" distR="0">
                <wp:extent cx="6851015" cy="179133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32"/>
                        <a:srcRect r="111" b="32853"/>
                        <a:stretch/>
                      </pic:blipFill>
                      <pic:spPr>
                        <a:xfrm>
                          <a:off x="0" y="0"/>
                          <a:ext cx="6850440" cy="1790640"/>
                        </a:xfrm>
                        <a:prstGeom prst="rect">
                          <a:avLst/>
                        </a:prstGeom>
                        <a:ln>
                          <a:noFill/>
                        </a:ln>
                      </pic:spPr>
                    </pic:pic>
                  </a:graphicData>
                </a:graphic>
              </wp:inline>
            </w:drawing>
          </mc:Choice>
          <mc:Fallback>
            <w:pict>
              <v:shape id="shape_0" stroked="f" style="position:absolute;margin-left:0pt;margin-top:-141.05pt;width:539.35pt;height:140.95pt;mso-position-vertical:top" type="shapetype_75">
                <v:imagedata r:id="rId33" o:detectmouseclick="t"/>
                <w10:wrap type="none"/>
                <v:stroke color="#3465a4" joinstyle="round" endcap="flat"/>
              </v:shape>
            </w:pict>
          </mc:Fallback>
        </mc:AlternateContent>
      </w:r>
    </w:p>
    <w:p w:rsidR="00F47372" w:rsidRDefault="00F47372">
      <w:pPr>
        <w:rPr>
          <w:rFonts w:asciiTheme="majorHAnsi" w:hAnsiTheme="majorHAnsi" w:cstheme="majorHAnsi"/>
          <w:b/>
          <w:color w:val="333333"/>
          <w:sz w:val="44"/>
          <w:highlight w:val="white"/>
          <w:lang w:val="en-IN"/>
        </w:rPr>
      </w:pPr>
    </w:p>
    <w:p w:rsidR="00F47372" w:rsidRDefault="007D1FF9">
      <w:pPr>
        <w:rPr>
          <w:rFonts w:asciiTheme="majorHAnsi" w:hAnsiTheme="majorHAnsi" w:cstheme="majorHAnsi"/>
          <w:b/>
          <w:color w:val="333333"/>
          <w:sz w:val="44"/>
          <w:highlight w:val="white"/>
          <w:lang w:val="en-IN"/>
        </w:rPr>
      </w:pPr>
      <w:r>
        <w:rPr>
          <w:rFonts w:asciiTheme="majorHAnsi" w:hAnsiTheme="majorHAnsi" w:cstheme="majorHAnsi"/>
          <w:b/>
          <w:color w:val="333333"/>
          <w:sz w:val="44"/>
          <w:shd w:val="clear" w:color="auto" w:fill="FFFFFF"/>
          <w:lang w:val="en-IN"/>
        </w:rPr>
        <w:tab/>
      </w:r>
      <w:r>
        <w:rPr>
          <w:rFonts w:asciiTheme="majorHAnsi" w:hAnsiTheme="majorHAnsi" w:cstheme="majorHAnsi"/>
          <w:b/>
          <w:color w:val="333333"/>
          <w:sz w:val="44"/>
          <w:shd w:val="clear" w:color="auto" w:fill="FFFFFF"/>
          <w:lang w:val="en-IN"/>
        </w:rPr>
        <w:tab/>
      </w:r>
      <w:r>
        <w:rPr>
          <w:rFonts w:asciiTheme="majorHAnsi" w:hAnsiTheme="majorHAnsi" w:cstheme="majorHAnsi"/>
          <w:b/>
          <w:color w:val="333333"/>
          <w:sz w:val="44"/>
          <w:shd w:val="clear" w:color="auto" w:fill="FFFFFF"/>
          <w:lang w:val="en-IN"/>
        </w:rPr>
        <w:tab/>
      </w:r>
      <w:r>
        <w:rPr>
          <w:rFonts w:asciiTheme="majorHAnsi" w:hAnsiTheme="majorHAnsi" w:cstheme="majorHAnsi"/>
          <w:b/>
          <w:color w:val="333333"/>
          <w:sz w:val="44"/>
          <w:shd w:val="clear" w:color="auto" w:fill="FFFFFF"/>
          <w:lang w:val="en-IN"/>
        </w:rPr>
        <w:tab/>
      </w:r>
      <w:r>
        <w:rPr>
          <w:rFonts w:asciiTheme="majorHAnsi" w:hAnsiTheme="majorHAnsi" w:cstheme="majorHAnsi"/>
          <w:b/>
          <w:color w:val="333333"/>
          <w:sz w:val="44"/>
          <w:shd w:val="clear" w:color="auto" w:fill="FFFFFF"/>
          <w:lang w:val="en-IN"/>
        </w:rPr>
        <w:tab/>
        <w:t xml:space="preserve">          </w:t>
      </w:r>
      <w:r>
        <w:rPr>
          <w:rFonts w:asciiTheme="majorHAnsi" w:hAnsiTheme="majorHAnsi" w:cstheme="majorHAnsi"/>
          <w:b/>
          <w:color w:val="333333"/>
          <w:sz w:val="44"/>
          <w:shd w:val="clear" w:color="auto" w:fill="FFFFFF"/>
          <w:lang w:val="en-IN"/>
        </w:rPr>
        <w:tab/>
      </w:r>
    </w:p>
    <w:p w:rsidR="00F47372" w:rsidRDefault="00F47372">
      <w:pPr>
        <w:rPr>
          <w:rFonts w:asciiTheme="majorHAnsi" w:hAnsiTheme="majorHAnsi" w:cstheme="majorHAnsi"/>
          <w:b/>
          <w:color w:val="333333"/>
          <w:sz w:val="44"/>
          <w:highlight w:val="white"/>
          <w:lang w:val="en-IN"/>
        </w:rPr>
      </w:pPr>
    </w:p>
    <w:p w:rsidR="00F47372" w:rsidRDefault="007D1FF9">
      <w:pPr>
        <w:ind w:left="4320" w:firstLine="720"/>
        <w:rPr>
          <w:rFonts w:asciiTheme="majorHAnsi" w:hAnsiTheme="majorHAnsi" w:cstheme="majorHAnsi"/>
          <w:b/>
          <w:color w:val="333333"/>
          <w:sz w:val="44"/>
          <w:highlight w:val="white"/>
          <w:lang w:val="en-IN"/>
        </w:rPr>
      </w:pPr>
      <w:r>
        <w:rPr>
          <w:rFonts w:asciiTheme="majorHAnsi" w:hAnsiTheme="majorHAnsi" w:cstheme="majorHAnsi"/>
          <w:color w:val="333333"/>
          <w:sz w:val="24"/>
          <w:shd w:val="clear" w:color="auto" w:fill="FFFFFF"/>
          <w:lang w:val="en-IN"/>
        </w:rPr>
        <w:t xml:space="preserve"> 9</w:t>
      </w:r>
    </w:p>
    <w:p w:rsidR="00F47372" w:rsidRDefault="00F47372">
      <w:pPr>
        <w:ind w:left="3600" w:firstLine="720"/>
        <w:rPr>
          <w:rFonts w:asciiTheme="majorHAnsi" w:hAnsiTheme="majorHAnsi" w:cstheme="majorHAnsi"/>
          <w:b/>
          <w:color w:val="333333"/>
          <w:sz w:val="48"/>
          <w:highlight w:val="white"/>
          <w:lang w:val="en-IN"/>
        </w:rPr>
      </w:pPr>
    </w:p>
    <w:p w:rsidR="00F47372" w:rsidRDefault="007D1FF9">
      <w:pPr>
        <w:ind w:left="3600" w:firstLine="720"/>
        <w:rPr>
          <w:rFonts w:cstheme="minorHAnsi"/>
          <w:b/>
          <w:color w:val="333333"/>
          <w:sz w:val="44"/>
          <w:highlight w:val="white"/>
          <w:lang w:val="en-IN"/>
        </w:rPr>
      </w:pPr>
      <w:r>
        <w:rPr>
          <w:rFonts w:cstheme="minorHAnsi"/>
          <w:b/>
          <w:color w:val="333333"/>
          <w:sz w:val="40"/>
          <w:shd w:val="clear" w:color="auto" w:fill="FFFFFF"/>
          <w:lang w:val="en-IN"/>
        </w:rPr>
        <w:t xml:space="preserve">  Week 5</w:t>
      </w:r>
      <w:r>
        <w:rPr>
          <w:rFonts w:cstheme="minorHAnsi"/>
          <w:b/>
          <w:color w:val="333333"/>
          <w:sz w:val="44"/>
          <w:shd w:val="clear" w:color="auto" w:fill="FFFFFF"/>
          <w:lang w:val="en-IN"/>
        </w:rPr>
        <w:t xml:space="preserve"> </w:t>
      </w:r>
    </w:p>
    <w:p w:rsidR="00F47372" w:rsidRDefault="00F47372">
      <w:pPr>
        <w:ind w:left="3600" w:firstLine="720"/>
        <w:rPr>
          <w:rFonts w:cstheme="minorHAnsi"/>
          <w:b/>
          <w:color w:val="333333"/>
          <w:sz w:val="44"/>
          <w:highlight w:val="white"/>
          <w:lang w:val="en-IN"/>
        </w:rPr>
      </w:pPr>
    </w:p>
    <w:p w:rsidR="00F47372" w:rsidRDefault="007D1FF9">
      <w:r>
        <w:rPr>
          <w:rFonts w:asciiTheme="majorHAnsi" w:hAnsiTheme="majorHAnsi" w:cstheme="majorHAnsi"/>
          <w:color w:val="333333"/>
          <w:sz w:val="28"/>
          <w:shd w:val="clear" w:color="auto" w:fill="FFFFFF"/>
          <w:lang w:val="en-IN"/>
        </w:rPr>
        <w:t xml:space="preserve">Started with </w:t>
      </w:r>
      <w:hyperlink r:id="rId34">
        <w:r>
          <w:rPr>
            <w:rStyle w:val="InternetLink"/>
            <w:rFonts w:asciiTheme="majorHAnsi" w:hAnsiTheme="majorHAnsi" w:cstheme="majorHAnsi"/>
            <w:sz w:val="28"/>
            <w:highlight w:val="white"/>
            <w:lang w:val="en-IN"/>
          </w:rPr>
          <w:t>JavaScript from MDN</w:t>
        </w:r>
      </w:hyperlink>
      <w:r>
        <w:rPr>
          <w:rFonts w:asciiTheme="majorHAnsi" w:hAnsiTheme="majorHAnsi" w:cstheme="majorHAnsi"/>
          <w:color w:val="333333"/>
          <w:sz w:val="28"/>
          <w:shd w:val="clear" w:color="auto" w:fill="FFFFFF"/>
          <w:lang w:val="en-IN"/>
        </w:rPr>
        <w:t xml:space="preserve"> and the </w:t>
      </w:r>
      <w:hyperlink r:id="rId35">
        <w:r>
          <w:rPr>
            <w:rStyle w:val="InternetLink"/>
            <w:rFonts w:asciiTheme="majorHAnsi" w:hAnsiTheme="majorHAnsi" w:cstheme="majorHAnsi"/>
            <w:sz w:val="28"/>
            <w:highlight w:val="white"/>
            <w:lang w:val="en-IN"/>
          </w:rPr>
          <w:t>Net Ninja JS for Beginners</w:t>
        </w:r>
      </w:hyperlink>
      <w:r>
        <w:rPr>
          <w:rFonts w:asciiTheme="majorHAnsi" w:hAnsiTheme="majorHAnsi" w:cstheme="majorHAnsi"/>
          <w:color w:val="333333"/>
          <w:sz w:val="28"/>
          <w:shd w:val="clear" w:color="auto" w:fill="FFFFFF"/>
          <w:lang w:val="en-IN"/>
        </w:rPr>
        <w:t xml:space="preserve"> course.</w:t>
      </w:r>
    </w:p>
    <w:p w:rsidR="00F47372" w:rsidRDefault="00F47372"/>
    <w:p w:rsidR="00F47372" w:rsidRDefault="007D1FF9">
      <w:r>
        <w:rPr>
          <w:rFonts w:asciiTheme="majorHAnsi" w:hAnsiTheme="majorHAnsi" w:cstheme="majorHAnsi"/>
          <w:color w:val="333333"/>
          <w:sz w:val="28"/>
          <w:shd w:val="clear" w:color="auto" w:fill="FFFFFF"/>
          <w:lang w:val="en-IN"/>
        </w:rPr>
        <w:t>Covered topics like events, regular expressions, filter methods and, events and</w:t>
      </w:r>
    </w:p>
    <w:p w:rsidR="00F47372" w:rsidRDefault="007D1FF9">
      <w:r>
        <w:rPr>
          <w:rFonts w:asciiTheme="majorHAnsi" w:hAnsiTheme="majorHAnsi" w:cstheme="majorHAnsi"/>
          <w:color w:val="333333"/>
          <w:sz w:val="28"/>
          <w:shd w:val="clear" w:color="auto" w:fill="FFFFFF"/>
          <w:lang w:val="en-IN"/>
        </w:rPr>
        <w:t>delegations, array’s various methods,</w:t>
      </w:r>
      <w:r>
        <w:rPr>
          <w:rFonts w:asciiTheme="majorHAnsi" w:hAnsiTheme="majorHAnsi" w:cstheme="majorHAnsi"/>
          <w:color w:val="333333"/>
          <w:sz w:val="28"/>
          <w:shd w:val="clear" w:color="auto" w:fill="FFFFFF"/>
          <w:lang w:val="en-IN"/>
        </w:rPr>
        <w:t xml:space="preserve"> date and timestamps.</w:t>
      </w:r>
    </w:p>
    <w:p w:rsidR="00F47372" w:rsidRDefault="007D1FF9">
      <w:pPr>
        <w:rPr>
          <w:rFonts w:asciiTheme="majorHAnsi" w:hAnsiTheme="majorHAnsi" w:cstheme="majorHAnsi"/>
          <w:color w:val="333333"/>
          <w:sz w:val="28"/>
          <w:highlight w:val="white"/>
          <w:lang w:val="en-IN"/>
        </w:rPr>
      </w:pPr>
      <w:r>
        <w:rPr>
          <w:rFonts w:asciiTheme="majorHAnsi" w:hAnsiTheme="majorHAnsi" w:cstheme="majorHAnsi"/>
          <w:color w:val="333333"/>
          <w:sz w:val="28"/>
          <w:shd w:val="clear" w:color="auto" w:fill="FFFFFF"/>
          <w:lang w:val="en-IN"/>
        </w:rPr>
        <w:t>Applying the knowledge learnt designed a ‘ninja quiz’ which calculates your score on the basis of your answers upon hitting ‘submit’ button. Also animated the display of the score. Also formatted it using Bootstrap 4.</w:t>
      </w:r>
    </w:p>
    <w:p w:rsidR="00F47372" w:rsidRDefault="00F47372">
      <w:pPr>
        <w:rPr>
          <w:rFonts w:asciiTheme="majorHAnsi" w:hAnsiTheme="majorHAnsi" w:cstheme="majorHAnsi"/>
          <w:color w:val="333333"/>
          <w:sz w:val="28"/>
          <w:highlight w:val="white"/>
          <w:lang w:val="en-IN"/>
        </w:rPr>
      </w:pPr>
    </w:p>
    <w:p w:rsidR="00F47372" w:rsidRDefault="007D1FF9">
      <w:pPr>
        <w:rPr>
          <w:rFonts w:asciiTheme="majorHAnsi" w:hAnsiTheme="majorHAnsi" w:cstheme="majorHAnsi"/>
          <w:b/>
          <w:color w:val="333333"/>
          <w:sz w:val="32"/>
          <w:highlight w:val="white"/>
          <w:lang w:val="en-IN"/>
        </w:rPr>
      </w:pPr>
      <w:r>
        <w:rPr>
          <w:noProof/>
          <w:lang w:val="en-IN" w:eastAsia="en-IN"/>
        </w:rPr>
        <mc:AlternateContent>
          <mc:Choice Requires="wps">
            <w:drawing>
              <wp:inline distT="0" distB="0" distL="0" distR="0">
                <wp:extent cx="6911975" cy="351345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36"/>
                        <a:stretch/>
                      </pic:blipFill>
                      <pic:spPr>
                        <a:xfrm>
                          <a:off x="0" y="0"/>
                          <a:ext cx="6911280" cy="3512880"/>
                        </a:xfrm>
                        <a:prstGeom prst="rect">
                          <a:avLst/>
                        </a:prstGeom>
                        <a:ln>
                          <a:noFill/>
                        </a:ln>
                      </pic:spPr>
                    </pic:pic>
                  </a:graphicData>
                </a:graphic>
              </wp:inline>
            </w:drawing>
          </mc:Choice>
          <mc:Fallback>
            <w:pict>
              <v:shape id="shape_0" stroked="f" style="position:absolute;margin-left:0pt;margin-top:-276.65pt;width:544.15pt;height:276.55pt;mso-position-vertical:top" type="shapetype_75">
                <v:imagedata r:id="rId37" o:detectmouseclick="t"/>
                <w10:wrap type="none"/>
                <v:stroke color="#3465a4" joinstyle="round" endcap="flat"/>
              </v:shape>
            </w:pict>
          </mc:Fallback>
        </mc:AlternateContent>
      </w: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7D1FF9">
      <w:pPr>
        <w:rPr>
          <w:rFonts w:asciiTheme="majorHAnsi" w:hAnsiTheme="majorHAnsi" w:cstheme="majorHAnsi"/>
          <w:color w:val="333333"/>
          <w:sz w:val="24"/>
          <w:highlight w:val="white"/>
          <w:lang w:val="en-IN"/>
        </w:rPr>
      </w:pP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p>
    <w:p w:rsidR="00F47372" w:rsidRDefault="00F47372">
      <w:pPr>
        <w:ind w:left="4320" w:firstLine="720"/>
        <w:rPr>
          <w:rFonts w:asciiTheme="majorHAnsi" w:hAnsiTheme="majorHAnsi" w:cstheme="majorHAnsi"/>
          <w:color w:val="333333"/>
          <w:sz w:val="24"/>
          <w:highlight w:val="white"/>
          <w:lang w:val="en-IN"/>
        </w:rPr>
      </w:pPr>
    </w:p>
    <w:p w:rsidR="00F47372" w:rsidRDefault="007D1FF9">
      <w:pPr>
        <w:ind w:left="4320" w:firstLine="720"/>
        <w:rPr>
          <w:rFonts w:asciiTheme="majorHAnsi" w:hAnsiTheme="majorHAnsi" w:cstheme="majorHAnsi"/>
          <w:color w:val="333333"/>
          <w:sz w:val="24"/>
          <w:highlight w:val="white"/>
          <w:lang w:val="en-IN"/>
        </w:rPr>
      </w:pPr>
      <w:r>
        <w:rPr>
          <w:rFonts w:asciiTheme="majorHAnsi" w:hAnsiTheme="majorHAnsi" w:cstheme="majorHAnsi"/>
          <w:color w:val="333333"/>
          <w:sz w:val="24"/>
          <w:shd w:val="clear" w:color="auto" w:fill="FFFFFF"/>
          <w:lang w:val="en-IN"/>
        </w:rPr>
        <w:t>10</w:t>
      </w:r>
    </w:p>
    <w:p w:rsidR="00F47372" w:rsidRDefault="007D1FF9">
      <w:pPr>
        <w:rPr>
          <w:rFonts w:asciiTheme="majorHAnsi" w:hAnsiTheme="majorHAnsi" w:cstheme="majorHAnsi"/>
          <w:color w:val="333333"/>
          <w:sz w:val="24"/>
          <w:highlight w:val="white"/>
          <w:lang w:val="en-IN"/>
        </w:rPr>
      </w:pPr>
      <w:r>
        <w:rPr>
          <w:rFonts w:asciiTheme="majorHAnsi" w:hAnsiTheme="majorHAnsi" w:cstheme="majorHAnsi"/>
          <w:color w:val="333333"/>
          <w:sz w:val="24"/>
          <w:shd w:val="clear" w:color="auto" w:fill="FFFFFF"/>
          <w:lang w:val="en-IN"/>
        </w:rPr>
        <w:lastRenderedPageBreak/>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p>
    <w:p w:rsidR="00F47372" w:rsidRDefault="007D1FF9">
      <w:r>
        <w:rPr>
          <w:rFonts w:asciiTheme="majorHAnsi" w:hAnsiTheme="majorHAnsi" w:cstheme="majorHAnsi"/>
          <w:color w:val="333333"/>
          <w:sz w:val="28"/>
          <w:shd w:val="clear" w:color="auto" w:fill="FFFFFF"/>
          <w:lang w:val="en-IN"/>
        </w:rPr>
        <w:t>Designed a ‘To-Do list’ which offers addition</w:t>
      </w:r>
      <w:r>
        <w:rPr>
          <w:rFonts w:asciiTheme="majorHAnsi" w:hAnsiTheme="majorHAnsi" w:cstheme="majorHAnsi"/>
          <w:color w:val="333333"/>
          <w:sz w:val="28"/>
          <w:shd w:val="clear" w:color="auto" w:fill="FFFFFF"/>
          <w:lang w:val="en-IN"/>
        </w:rPr>
        <w:t xml:space="preserve"> and</w:t>
      </w:r>
      <w:r>
        <w:rPr>
          <w:rFonts w:asciiTheme="majorHAnsi" w:hAnsiTheme="majorHAnsi" w:cstheme="majorHAnsi"/>
          <w:color w:val="333333"/>
          <w:sz w:val="28"/>
          <w:shd w:val="clear" w:color="auto" w:fill="FFFFFF"/>
          <w:lang w:val="en-IN"/>
        </w:rPr>
        <w:t xml:space="preserve"> deletion </w:t>
      </w:r>
      <w:r>
        <w:rPr>
          <w:rFonts w:asciiTheme="majorHAnsi" w:hAnsiTheme="majorHAnsi" w:cstheme="majorHAnsi"/>
          <w:color w:val="333333"/>
          <w:sz w:val="28"/>
          <w:shd w:val="clear" w:color="auto" w:fill="FFFFFF"/>
          <w:lang w:val="en-IN"/>
        </w:rPr>
        <w:t xml:space="preserve">of items </w:t>
      </w:r>
      <w:r>
        <w:rPr>
          <w:rFonts w:asciiTheme="majorHAnsi" w:hAnsiTheme="majorHAnsi" w:cstheme="majorHAnsi"/>
          <w:color w:val="333333"/>
          <w:sz w:val="28"/>
          <w:shd w:val="clear" w:color="auto" w:fill="FFFFFF"/>
          <w:lang w:val="en-IN"/>
        </w:rPr>
        <w:t>and also allows to search events in</w:t>
      </w:r>
      <w:r>
        <w:rPr>
          <w:rFonts w:asciiTheme="majorHAnsi" w:hAnsiTheme="majorHAnsi" w:cstheme="majorHAnsi"/>
          <w:color w:val="333333"/>
          <w:sz w:val="28"/>
          <w:shd w:val="clear" w:color="auto" w:fill="FFFFFF"/>
          <w:lang w:val="en-IN"/>
        </w:rPr>
        <w:t xml:space="preserve"> the list. This ‘To-do list’ is built </w:t>
      </w:r>
      <w:r>
        <w:rPr>
          <w:rFonts w:asciiTheme="majorHAnsi" w:hAnsiTheme="majorHAnsi" w:cstheme="majorHAnsi"/>
          <w:color w:val="333333"/>
          <w:sz w:val="28"/>
          <w:shd w:val="clear" w:color="auto" w:fill="FFFFFF"/>
          <w:lang w:val="en-IN"/>
        </w:rPr>
        <w:t>using</w:t>
      </w:r>
      <w:r>
        <w:rPr>
          <w:rFonts w:asciiTheme="majorHAnsi" w:hAnsiTheme="majorHAnsi" w:cstheme="majorHAnsi"/>
          <w:color w:val="333333"/>
          <w:sz w:val="28"/>
          <w:shd w:val="clear" w:color="auto" w:fill="FFFFFF"/>
          <w:lang w:val="en-IN"/>
        </w:rPr>
        <w:t xml:space="preserve"> JavaScript and has been formatted using bootstrap. </w:t>
      </w: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7D1FF9">
      <w:pPr>
        <w:rPr>
          <w:rFonts w:asciiTheme="majorHAnsi" w:hAnsiTheme="majorHAnsi" w:cstheme="majorHAnsi"/>
          <w:b/>
          <w:color w:val="333333"/>
          <w:sz w:val="32"/>
          <w:highlight w:val="white"/>
          <w:lang w:val="en-IN"/>
        </w:rPr>
      </w:pPr>
      <w:r>
        <w:rPr>
          <w:noProof/>
          <w:lang w:val="en-IN" w:eastAsia="en-IN"/>
        </w:rPr>
        <mc:AlternateContent>
          <mc:Choice Requires="wps">
            <w:drawing>
              <wp:inline distT="0" distB="0" distL="0" distR="0">
                <wp:extent cx="6851015" cy="3894455"/>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8"/>
                        <a:stretch/>
                      </pic:blipFill>
                      <pic:spPr>
                        <a:xfrm>
                          <a:off x="0" y="0"/>
                          <a:ext cx="6850440" cy="3893760"/>
                        </a:xfrm>
                        <a:prstGeom prst="rect">
                          <a:avLst/>
                        </a:prstGeom>
                        <a:ln>
                          <a:noFill/>
                        </a:ln>
                      </pic:spPr>
                    </pic:pic>
                  </a:graphicData>
                </a:graphic>
              </wp:inline>
            </w:drawing>
          </mc:Choice>
          <mc:Fallback>
            <w:pict>
              <v:shape id="shape_0" stroked="f" style="position:absolute;margin-left:0pt;margin-top:-306.65pt;width:539.35pt;height:306.55pt;mso-position-vertical:top" type="shapetype_75">
                <v:imagedata r:id="rId39" o:detectmouseclick="t"/>
                <w10:wrap type="none"/>
                <v:stroke color="#3465a4" joinstyle="round" endcap="flat"/>
              </v:shape>
            </w:pict>
          </mc:Fallback>
        </mc:AlternateContent>
      </w: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7D1FF9">
      <w:pPr>
        <w:rPr>
          <w:rFonts w:asciiTheme="majorHAnsi" w:hAnsiTheme="majorHAnsi" w:cstheme="majorHAnsi"/>
          <w:b/>
          <w:color w:val="333333"/>
          <w:sz w:val="32"/>
          <w:highlight w:val="white"/>
          <w:lang w:val="en-IN"/>
        </w:rPr>
      </w:pPr>
      <w:r>
        <w:rPr>
          <w:rFonts w:asciiTheme="majorHAnsi" w:hAnsiTheme="majorHAnsi" w:cstheme="majorHAnsi"/>
          <w:b/>
          <w:color w:val="333333"/>
          <w:sz w:val="32"/>
          <w:shd w:val="clear" w:color="auto" w:fill="FFFFFF"/>
          <w:lang w:val="en-IN"/>
        </w:rPr>
        <w:t xml:space="preserve">           </w:t>
      </w:r>
    </w:p>
    <w:p w:rsidR="00F47372" w:rsidRDefault="00F47372">
      <w:pPr>
        <w:ind w:left="4320"/>
        <w:rPr>
          <w:rFonts w:cstheme="majorHAnsi"/>
          <w:color w:val="333333"/>
          <w:sz w:val="24"/>
          <w:highlight w:val="white"/>
          <w:lang w:val="en-IN"/>
        </w:rPr>
      </w:pPr>
    </w:p>
    <w:p w:rsidR="007D1FF9" w:rsidRDefault="007D1FF9">
      <w:pPr>
        <w:ind w:left="4320"/>
        <w:rPr>
          <w:rFonts w:cstheme="majorHAnsi"/>
          <w:color w:val="333333"/>
          <w:sz w:val="24"/>
          <w:highlight w:val="white"/>
          <w:lang w:val="en-IN"/>
        </w:rPr>
      </w:pPr>
    </w:p>
    <w:p w:rsidR="007D1FF9" w:rsidRDefault="007D1FF9">
      <w:pPr>
        <w:ind w:left="4320"/>
        <w:rPr>
          <w:rFonts w:cstheme="majorHAnsi"/>
          <w:color w:val="333333"/>
          <w:sz w:val="24"/>
          <w:highlight w:val="white"/>
          <w:lang w:val="en-IN"/>
        </w:rPr>
      </w:pPr>
    </w:p>
    <w:p w:rsidR="00F47372" w:rsidRDefault="007D1FF9">
      <w:pPr>
        <w:ind w:left="4320"/>
        <w:rPr>
          <w:rFonts w:cstheme="majorHAnsi"/>
          <w:color w:val="333333"/>
          <w:sz w:val="24"/>
          <w:highlight w:val="white"/>
          <w:lang w:val="en-IN"/>
        </w:rPr>
      </w:pPr>
      <w:r>
        <w:rPr>
          <w:rFonts w:cstheme="majorHAnsi"/>
          <w:color w:val="333333"/>
          <w:sz w:val="24"/>
          <w:shd w:val="clear" w:color="auto" w:fill="FFFFFF"/>
          <w:lang w:val="en-IN"/>
        </w:rPr>
        <w:t xml:space="preserve">             11</w:t>
      </w:r>
    </w:p>
    <w:p w:rsidR="007D1FF9" w:rsidRDefault="007D1FF9">
      <w:pPr>
        <w:ind w:left="4320"/>
        <w:rPr>
          <w:rFonts w:cstheme="majorHAnsi"/>
          <w:b/>
          <w:color w:val="333333"/>
          <w:sz w:val="40"/>
          <w:shd w:val="clear" w:color="auto" w:fill="FFFFFF"/>
          <w:lang w:val="en-IN"/>
        </w:rPr>
      </w:pPr>
    </w:p>
    <w:p w:rsidR="00F47372" w:rsidRDefault="007D1FF9">
      <w:pPr>
        <w:ind w:left="4320"/>
        <w:rPr>
          <w:rFonts w:cstheme="majorHAnsi"/>
          <w:b/>
          <w:color w:val="333333"/>
          <w:sz w:val="44"/>
          <w:highlight w:val="white"/>
          <w:lang w:val="en-IN"/>
        </w:rPr>
      </w:pPr>
      <w:r>
        <w:rPr>
          <w:rFonts w:cstheme="majorHAnsi"/>
          <w:b/>
          <w:color w:val="333333"/>
          <w:sz w:val="40"/>
          <w:shd w:val="clear" w:color="auto" w:fill="FFFFFF"/>
          <w:lang w:val="en-IN"/>
        </w:rPr>
        <w:t>Week 6</w:t>
      </w:r>
      <w:r>
        <w:rPr>
          <w:rFonts w:cstheme="majorHAnsi"/>
          <w:b/>
          <w:color w:val="333333"/>
          <w:sz w:val="44"/>
          <w:shd w:val="clear" w:color="auto" w:fill="FFFFFF"/>
          <w:lang w:val="en-IN"/>
        </w:rPr>
        <w:t xml:space="preserve"> </w:t>
      </w:r>
    </w:p>
    <w:p w:rsidR="00F47372" w:rsidRDefault="00F47372">
      <w:pPr>
        <w:ind w:left="4320"/>
        <w:rPr>
          <w:rFonts w:cstheme="majorHAnsi"/>
          <w:b/>
          <w:color w:val="333333"/>
          <w:sz w:val="44"/>
          <w:highlight w:val="white"/>
          <w:lang w:val="en-IN"/>
        </w:rPr>
      </w:pPr>
    </w:p>
    <w:p w:rsidR="00F47372" w:rsidRDefault="007D1FF9">
      <w:r>
        <w:rPr>
          <w:rFonts w:asciiTheme="majorHAnsi" w:hAnsiTheme="majorHAnsi" w:cstheme="majorHAnsi"/>
          <w:color w:val="333333"/>
          <w:sz w:val="28"/>
          <w:shd w:val="clear" w:color="auto" w:fill="FFFFFF"/>
          <w:lang w:val="en-IN"/>
        </w:rPr>
        <w:t xml:space="preserve">Started with </w:t>
      </w:r>
      <w:proofErr w:type="spellStart"/>
      <w:r>
        <w:rPr>
          <w:rFonts w:asciiTheme="majorHAnsi" w:hAnsiTheme="majorHAnsi" w:cstheme="majorHAnsi"/>
          <w:color w:val="333333"/>
          <w:sz w:val="28"/>
          <w:shd w:val="clear" w:color="auto" w:fill="FFFFFF"/>
          <w:lang w:val="en-IN"/>
        </w:rPr>
        <w:t>Async</w:t>
      </w:r>
      <w:proofErr w:type="spellEnd"/>
      <w:r>
        <w:rPr>
          <w:rFonts w:asciiTheme="majorHAnsi" w:hAnsiTheme="majorHAnsi" w:cstheme="majorHAnsi"/>
          <w:color w:val="333333"/>
          <w:sz w:val="28"/>
          <w:shd w:val="clear" w:color="auto" w:fill="FFFFFF"/>
          <w:lang w:val="en-IN"/>
        </w:rPr>
        <w:t xml:space="preserve"> part of JavaScript and covered fetching of JSON Data. Also designed a website named ‘AC/DC’ which offers merchandise of the band. You can also filter the items based </w:t>
      </w:r>
      <w:r>
        <w:rPr>
          <w:rFonts w:asciiTheme="majorHAnsi" w:hAnsiTheme="majorHAnsi" w:cstheme="majorHAnsi"/>
          <w:color w:val="333333"/>
          <w:sz w:val="28"/>
          <w:shd w:val="clear" w:color="auto" w:fill="FFFFFF"/>
          <w:lang w:val="en-IN"/>
        </w:rPr>
        <w:t>on</w:t>
      </w:r>
      <w:r>
        <w:rPr>
          <w:rFonts w:asciiTheme="majorHAnsi" w:hAnsiTheme="majorHAnsi" w:cstheme="majorHAnsi"/>
          <w:color w:val="333333"/>
          <w:sz w:val="28"/>
          <w:shd w:val="clear" w:color="auto" w:fill="FFFFFF"/>
          <w:lang w:val="en-IN"/>
        </w:rPr>
        <w:t xml:space="preserve"> categories like Male/Female.</w:t>
      </w:r>
    </w:p>
    <w:p w:rsidR="00F47372" w:rsidRDefault="007D1FF9">
      <w:pPr>
        <w:rPr>
          <w:rFonts w:asciiTheme="majorHAnsi" w:hAnsiTheme="majorHAnsi" w:cstheme="majorHAnsi"/>
          <w:color w:val="333333"/>
          <w:sz w:val="28"/>
          <w:highlight w:val="white"/>
          <w:lang w:val="en-IN"/>
        </w:rPr>
      </w:pPr>
      <w:r>
        <w:rPr>
          <w:rFonts w:asciiTheme="majorHAnsi" w:hAnsiTheme="majorHAnsi" w:cstheme="majorHAnsi"/>
          <w:color w:val="333333"/>
          <w:sz w:val="28"/>
          <w:shd w:val="clear" w:color="auto" w:fill="FFFFFF"/>
          <w:lang w:val="en-IN"/>
        </w:rPr>
        <w:t xml:space="preserve">It </w:t>
      </w:r>
      <w:r>
        <w:rPr>
          <w:rFonts w:asciiTheme="majorHAnsi" w:hAnsiTheme="majorHAnsi" w:cstheme="majorHAnsi"/>
          <w:color w:val="333333"/>
          <w:sz w:val="28"/>
          <w:shd w:val="clear" w:color="auto" w:fill="FFFFFF"/>
          <w:lang w:val="en-IN"/>
        </w:rPr>
        <w:t>involves application of HTML, CSS, Bootstrap, PHP and JavaScript.</w:t>
      </w: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7D1FF9">
      <w:pPr>
        <w:rPr>
          <w:rFonts w:asciiTheme="majorHAnsi" w:hAnsiTheme="majorHAnsi" w:cstheme="majorHAnsi"/>
          <w:b/>
          <w:color w:val="333333"/>
          <w:sz w:val="32"/>
          <w:highlight w:val="white"/>
          <w:lang w:val="en-IN"/>
        </w:rPr>
      </w:pPr>
      <w:r>
        <w:rPr>
          <w:noProof/>
          <w:lang w:val="en-IN" w:eastAsia="en-IN"/>
        </w:rPr>
        <mc:AlternateContent>
          <mc:Choice Requires="wps">
            <w:drawing>
              <wp:inline distT="0" distB="0" distL="0" distR="0">
                <wp:extent cx="6851015" cy="3353435"/>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40"/>
                        <a:stretch/>
                      </pic:blipFill>
                      <pic:spPr>
                        <a:xfrm>
                          <a:off x="0" y="0"/>
                          <a:ext cx="6850440" cy="3352680"/>
                        </a:xfrm>
                        <a:prstGeom prst="rect">
                          <a:avLst/>
                        </a:prstGeom>
                        <a:ln>
                          <a:noFill/>
                        </a:ln>
                      </pic:spPr>
                    </pic:pic>
                  </a:graphicData>
                </a:graphic>
              </wp:inline>
            </w:drawing>
          </mc:Choice>
          <mc:Fallback>
            <w:pict>
              <v:shape id="shape_0" stroked="f" style="position:absolute;margin-left:0pt;margin-top:-264.05pt;width:539.35pt;height:263.95pt;mso-position-vertical:top" type="shapetype_75">
                <v:imagedata r:id="rId41" o:detectmouseclick="t"/>
                <w10:wrap type="none"/>
                <v:stroke color="#3465a4" joinstyle="round" endcap="flat"/>
              </v:shape>
            </w:pict>
          </mc:Fallback>
        </mc:AlternateContent>
      </w: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7D1FF9" w:rsidRDefault="007D1FF9">
      <w:pPr>
        <w:rPr>
          <w:rFonts w:asciiTheme="majorHAnsi" w:hAnsiTheme="majorHAnsi" w:cstheme="majorHAnsi"/>
          <w:color w:val="333333"/>
          <w:sz w:val="24"/>
          <w:shd w:val="clear" w:color="auto" w:fill="FFFFFF"/>
          <w:lang w:val="en-IN"/>
        </w:rPr>
      </w:pP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t xml:space="preserve">         </w:t>
      </w:r>
    </w:p>
    <w:p w:rsidR="007D1FF9" w:rsidRDefault="007D1FF9">
      <w:pPr>
        <w:rPr>
          <w:rFonts w:asciiTheme="majorHAnsi" w:hAnsiTheme="majorHAnsi" w:cstheme="majorHAnsi"/>
          <w:color w:val="333333"/>
          <w:sz w:val="24"/>
          <w:shd w:val="clear" w:color="auto" w:fill="FFFFFF"/>
          <w:lang w:val="en-IN"/>
        </w:rPr>
      </w:pPr>
    </w:p>
    <w:p w:rsidR="00F47372" w:rsidRDefault="007D1FF9" w:rsidP="007D1FF9">
      <w:pPr>
        <w:ind w:left="4320" w:firstLine="720"/>
        <w:rPr>
          <w:rFonts w:asciiTheme="majorHAnsi" w:hAnsiTheme="majorHAnsi" w:cstheme="majorHAnsi"/>
          <w:color w:val="333333"/>
          <w:sz w:val="24"/>
          <w:highlight w:val="white"/>
          <w:lang w:val="en-IN"/>
        </w:rPr>
      </w:pPr>
      <w:r>
        <w:rPr>
          <w:rFonts w:asciiTheme="majorHAnsi" w:hAnsiTheme="majorHAnsi" w:cstheme="majorHAnsi"/>
          <w:color w:val="333333"/>
          <w:sz w:val="24"/>
          <w:shd w:val="clear" w:color="auto" w:fill="FFFFFF"/>
          <w:lang w:val="en-IN"/>
        </w:rPr>
        <w:t xml:space="preserve">     12   </w:t>
      </w:r>
    </w:p>
    <w:p w:rsidR="00F47372" w:rsidRDefault="007D1FF9">
      <w:pPr>
        <w:rPr>
          <w:rFonts w:asciiTheme="majorHAnsi" w:hAnsiTheme="majorHAnsi" w:cstheme="majorHAnsi"/>
          <w:color w:val="333333"/>
          <w:sz w:val="24"/>
          <w:highlight w:val="white"/>
          <w:lang w:val="en-IN"/>
        </w:rPr>
      </w:pPr>
      <w:r>
        <w:rPr>
          <w:rFonts w:asciiTheme="majorHAnsi" w:hAnsiTheme="majorHAnsi" w:cstheme="majorHAnsi"/>
          <w:color w:val="333333"/>
          <w:sz w:val="24"/>
          <w:shd w:val="clear" w:color="auto" w:fill="FFFFFF"/>
          <w:lang w:val="en-IN"/>
        </w:rPr>
        <w:lastRenderedPageBreak/>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p>
    <w:p w:rsidR="00F47372" w:rsidRDefault="007D1FF9">
      <w:pPr>
        <w:rPr>
          <w:rFonts w:asciiTheme="majorHAnsi" w:hAnsiTheme="majorHAnsi" w:cstheme="majorHAnsi"/>
          <w:b/>
          <w:color w:val="333333"/>
          <w:sz w:val="32"/>
          <w:highlight w:val="white"/>
          <w:lang w:val="en-IN"/>
        </w:rPr>
      </w:pPr>
      <w:r>
        <w:rPr>
          <w:noProof/>
          <w:lang w:val="en-IN" w:eastAsia="en-IN"/>
        </w:rPr>
        <mc:AlternateContent>
          <mc:Choice Requires="wps">
            <w:drawing>
              <wp:inline distT="0" distB="0" distL="0" distR="0">
                <wp:extent cx="6843395" cy="3345815"/>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42"/>
                        <a:stretch/>
                      </pic:blipFill>
                      <pic:spPr>
                        <a:xfrm>
                          <a:off x="0" y="0"/>
                          <a:ext cx="6842880" cy="3345120"/>
                        </a:xfrm>
                        <a:prstGeom prst="rect">
                          <a:avLst/>
                        </a:prstGeom>
                        <a:ln>
                          <a:noFill/>
                        </a:ln>
                      </pic:spPr>
                    </pic:pic>
                  </a:graphicData>
                </a:graphic>
              </wp:inline>
            </w:drawing>
          </mc:Choice>
          <mc:Fallback>
            <w:pict>
              <v:shape id="shape_0" stroked="f" style="position:absolute;margin-left:0pt;margin-top:-263.45pt;width:538.75pt;height:263.35pt;mso-position-vertical:top" type="shapetype_75">
                <v:imagedata r:id="rId43" o:detectmouseclick="t"/>
                <w10:wrap type="none"/>
                <v:stroke color="#3465a4" joinstyle="round" endcap="flat"/>
              </v:shape>
            </w:pict>
          </mc:Fallback>
        </mc:AlternateContent>
      </w: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7D1FF9">
      <w:pPr>
        <w:rPr>
          <w:rFonts w:asciiTheme="majorHAnsi" w:hAnsiTheme="majorHAnsi" w:cstheme="majorHAnsi"/>
          <w:b/>
          <w:color w:val="333333"/>
          <w:sz w:val="24"/>
          <w:highlight w:val="white"/>
          <w:lang w:val="en-IN"/>
        </w:rPr>
      </w:pPr>
      <w:r>
        <w:rPr>
          <w:rFonts w:asciiTheme="majorHAnsi" w:hAnsiTheme="majorHAnsi" w:cstheme="majorHAnsi"/>
          <w:b/>
          <w:color w:val="333333"/>
          <w:sz w:val="24"/>
          <w:shd w:val="clear" w:color="auto" w:fill="FFFFFF"/>
          <w:lang w:val="en-IN"/>
        </w:rPr>
        <w:tab/>
      </w:r>
      <w:r>
        <w:rPr>
          <w:rFonts w:asciiTheme="majorHAnsi" w:hAnsiTheme="majorHAnsi" w:cstheme="majorHAnsi"/>
          <w:b/>
          <w:color w:val="333333"/>
          <w:sz w:val="24"/>
          <w:shd w:val="clear" w:color="auto" w:fill="FFFFFF"/>
          <w:lang w:val="en-IN"/>
        </w:rPr>
        <w:tab/>
      </w:r>
      <w:r>
        <w:rPr>
          <w:rFonts w:asciiTheme="majorHAnsi" w:hAnsiTheme="majorHAnsi" w:cstheme="majorHAnsi"/>
          <w:b/>
          <w:color w:val="333333"/>
          <w:sz w:val="24"/>
          <w:shd w:val="clear" w:color="auto" w:fill="FFFFFF"/>
          <w:lang w:val="en-IN"/>
        </w:rPr>
        <w:tab/>
      </w:r>
      <w:r>
        <w:rPr>
          <w:rFonts w:asciiTheme="majorHAnsi" w:hAnsiTheme="majorHAnsi" w:cstheme="majorHAnsi"/>
          <w:b/>
          <w:color w:val="333333"/>
          <w:sz w:val="24"/>
          <w:shd w:val="clear" w:color="auto" w:fill="FFFFFF"/>
          <w:lang w:val="en-IN"/>
        </w:rPr>
        <w:tab/>
      </w:r>
      <w:r>
        <w:rPr>
          <w:rFonts w:asciiTheme="majorHAnsi" w:hAnsiTheme="majorHAnsi" w:cstheme="majorHAnsi"/>
          <w:b/>
          <w:color w:val="333333"/>
          <w:sz w:val="24"/>
          <w:shd w:val="clear" w:color="auto" w:fill="FFFFFF"/>
          <w:lang w:val="en-IN"/>
        </w:rPr>
        <w:tab/>
      </w:r>
      <w:r>
        <w:rPr>
          <w:rFonts w:asciiTheme="majorHAnsi" w:hAnsiTheme="majorHAnsi" w:cstheme="majorHAnsi"/>
          <w:b/>
          <w:color w:val="333333"/>
          <w:sz w:val="24"/>
          <w:shd w:val="clear" w:color="auto" w:fill="FFFFFF"/>
          <w:lang w:val="en-IN"/>
        </w:rPr>
        <w:tab/>
      </w:r>
      <w:r>
        <w:rPr>
          <w:rFonts w:asciiTheme="majorHAnsi" w:hAnsiTheme="majorHAnsi" w:cstheme="majorHAnsi"/>
          <w:b/>
          <w:color w:val="333333"/>
          <w:sz w:val="24"/>
          <w:shd w:val="clear" w:color="auto" w:fill="FFFFFF"/>
          <w:lang w:val="en-IN"/>
        </w:rPr>
        <w:tab/>
      </w:r>
      <w:r>
        <w:rPr>
          <w:rFonts w:asciiTheme="majorHAnsi" w:hAnsiTheme="majorHAnsi" w:cstheme="majorHAnsi"/>
          <w:color w:val="333333"/>
          <w:sz w:val="24"/>
          <w:shd w:val="clear" w:color="auto" w:fill="FFFFFF"/>
          <w:lang w:val="en-IN"/>
        </w:rPr>
        <w:t>13</w:t>
      </w:r>
    </w:p>
    <w:p w:rsidR="00F47372" w:rsidRDefault="007D1FF9">
      <w:pPr>
        <w:rPr>
          <w:rFonts w:asciiTheme="majorHAnsi" w:hAnsiTheme="majorHAnsi" w:cstheme="majorHAnsi"/>
          <w:b/>
          <w:color w:val="333333"/>
          <w:sz w:val="24"/>
          <w:highlight w:val="white"/>
          <w:lang w:val="en-IN"/>
        </w:rPr>
      </w:pPr>
      <w:r>
        <w:rPr>
          <w:rFonts w:asciiTheme="majorHAnsi" w:hAnsiTheme="majorHAnsi" w:cstheme="majorHAnsi"/>
          <w:b/>
          <w:color w:val="333333"/>
          <w:sz w:val="24"/>
          <w:shd w:val="clear" w:color="auto" w:fill="FFFFFF"/>
          <w:lang w:val="en-IN"/>
        </w:rPr>
        <w:lastRenderedPageBreak/>
        <w:tab/>
      </w:r>
      <w:r>
        <w:rPr>
          <w:rFonts w:asciiTheme="majorHAnsi" w:hAnsiTheme="majorHAnsi" w:cstheme="majorHAnsi"/>
          <w:b/>
          <w:color w:val="333333"/>
          <w:sz w:val="24"/>
          <w:shd w:val="clear" w:color="auto" w:fill="FFFFFF"/>
          <w:lang w:val="en-IN"/>
        </w:rPr>
        <w:tab/>
      </w:r>
      <w:r>
        <w:rPr>
          <w:rFonts w:asciiTheme="majorHAnsi" w:hAnsiTheme="majorHAnsi" w:cstheme="majorHAnsi"/>
          <w:b/>
          <w:color w:val="333333"/>
          <w:sz w:val="24"/>
          <w:shd w:val="clear" w:color="auto" w:fill="FFFFFF"/>
          <w:lang w:val="en-IN"/>
        </w:rPr>
        <w:tab/>
      </w:r>
      <w:r>
        <w:rPr>
          <w:rFonts w:asciiTheme="majorHAnsi" w:hAnsiTheme="majorHAnsi" w:cstheme="majorHAnsi"/>
          <w:b/>
          <w:color w:val="333333"/>
          <w:sz w:val="24"/>
          <w:shd w:val="clear" w:color="auto" w:fill="FFFFFF"/>
          <w:lang w:val="en-IN"/>
        </w:rPr>
        <w:tab/>
      </w:r>
    </w:p>
    <w:p w:rsidR="00F47372" w:rsidRDefault="007D1FF9">
      <w:pPr>
        <w:rPr>
          <w:rFonts w:asciiTheme="majorHAnsi" w:hAnsiTheme="majorHAnsi" w:cstheme="majorHAnsi"/>
          <w:b/>
          <w:color w:val="333333"/>
          <w:sz w:val="32"/>
          <w:highlight w:val="white"/>
          <w:lang w:val="en-IN"/>
        </w:rPr>
      </w:pP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r>
        <w:rPr>
          <w:rFonts w:asciiTheme="majorHAnsi" w:hAnsiTheme="majorHAnsi" w:cstheme="majorHAnsi"/>
          <w:b/>
          <w:color w:val="333333"/>
          <w:sz w:val="32"/>
          <w:shd w:val="clear" w:color="auto" w:fill="FFFFFF"/>
          <w:lang w:val="en-IN"/>
        </w:rPr>
        <w:tab/>
      </w:r>
    </w:p>
    <w:p w:rsidR="00F47372" w:rsidRDefault="007D1FF9">
      <w:pPr>
        <w:ind w:left="3600" w:firstLine="720"/>
        <w:rPr>
          <w:rFonts w:cstheme="minorHAnsi"/>
          <w:b/>
          <w:color w:val="333333"/>
          <w:sz w:val="32"/>
          <w:highlight w:val="white"/>
          <w:lang w:val="en-IN"/>
        </w:rPr>
      </w:pPr>
      <w:r>
        <w:rPr>
          <w:rFonts w:cstheme="minorHAnsi"/>
          <w:b/>
          <w:color w:val="333333"/>
          <w:sz w:val="40"/>
          <w:shd w:val="clear" w:color="auto" w:fill="FFFFFF"/>
          <w:lang w:val="en-IN"/>
        </w:rPr>
        <w:t>Conclusion</w:t>
      </w:r>
      <w:r>
        <w:rPr>
          <w:rFonts w:cstheme="minorHAnsi"/>
          <w:b/>
          <w:color w:val="333333"/>
          <w:sz w:val="32"/>
          <w:shd w:val="clear" w:color="auto" w:fill="FFFFFF"/>
          <w:lang w:val="en-IN"/>
        </w:rPr>
        <w:t xml:space="preserve"> </w:t>
      </w:r>
    </w:p>
    <w:p w:rsidR="00F47372" w:rsidRDefault="00F47372">
      <w:pPr>
        <w:rPr>
          <w:rFonts w:cstheme="minorHAnsi"/>
          <w:b/>
          <w:color w:val="333333"/>
          <w:sz w:val="32"/>
          <w:highlight w:val="white"/>
          <w:lang w:val="en-IN"/>
        </w:rPr>
      </w:pPr>
    </w:p>
    <w:p w:rsidR="00F47372" w:rsidRDefault="007D1FF9">
      <w:r>
        <w:rPr>
          <w:rFonts w:asciiTheme="majorHAnsi" w:hAnsiTheme="majorHAnsi" w:cstheme="majorHAnsi"/>
          <w:color w:val="333333"/>
          <w:sz w:val="28"/>
          <w:shd w:val="clear" w:color="auto" w:fill="FFFFFF"/>
          <w:lang w:val="en-IN"/>
        </w:rPr>
        <w:t xml:space="preserve">With the objective of starting with Web Development, I joined </w:t>
      </w:r>
      <w:proofErr w:type="spellStart"/>
      <w:r>
        <w:rPr>
          <w:rFonts w:asciiTheme="majorHAnsi" w:hAnsiTheme="majorHAnsi" w:cstheme="majorHAnsi"/>
          <w:color w:val="333333"/>
          <w:sz w:val="28"/>
          <w:shd w:val="clear" w:color="auto" w:fill="FFFFFF"/>
          <w:lang w:val="en-IN"/>
        </w:rPr>
        <w:t>Climbax</w:t>
      </w:r>
      <w:proofErr w:type="spellEnd"/>
      <w:r>
        <w:rPr>
          <w:rFonts w:asciiTheme="majorHAnsi" w:hAnsiTheme="majorHAnsi" w:cstheme="majorHAnsi"/>
          <w:color w:val="333333"/>
          <w:sz w:val="28"/>
          <w:shd w:val="clear" w:color="auto" w:fill="FFFFFF"/>
          <w:lang w:val="en-IN"/>
        </w:rPr>
        <w:t xml:space="preserve"> Entertainment </w:t>
      </w:r>
      <w:r>
        <w:rPr>
          <w:rFonts w:asciiTheme="majorHAnsi" w:hAnsiTheme="majorHAnsi" w:cstheme="majorHAnsi"/>
          <w:color w:val="333333"/>
          <w:sz w:val="28"/>
          <w:shd w:val="clear" w:color="auto" w:fill="FFFFFF"/>
          <w:lang w:val="en-IN"/>
        </w:rPr>
        <w:t>P</w:t>
      </w:r>
      <w:r>
        <w:rPr>
          <w:rFonts w:asciiTheme="majorHAnsi" w:hAnsiTheme="majorHAnsi" w:cstheme="majorHAnsi"/>
          <w:color w:val="333333"/>
          <w:sz w:val="28"/>
          <w:shd w:val="clear" w:color="auto" w:fill="FFFFFF"/>
          <w:lang w:val="en-IN"/>
        </w:rPr>
        <w:t xml:space="preserve">rivate </w:t>
      </w:r>
      <w:r>
        <w:rPr>
          <w:rFonts w:asciiTheme="majorHAnsi" w:hAnsiTheme="majorHAnsi" w:cstheme="majorHAnsi"/>
          <w:color w:val="333333"/>
          <w:sz w:val="28"/>
          <w:shd w:val="clear" w:color="auto" w:fill="FFFFFF"/>
          <w:lang w:val="en-IN"/>
        </w:rPr>
        <w:t>L</w:t>
      </w:r>
      <w:r>
        <w:rPr>
          <w:rFonts w:asciiTheme="majorHAnsi" w:hAnsiTheme="majorHAnsi" w:cstheme="majorHAnsi"/>
          <w:color w:val="333333"/>
          <w:sz w:val="28"/>
          <w:shd w:val="clear" w:color="auto" w:fill="FFFFFF"/>
          <w:lang w:val="en-IN"/>
        </w:rPr>
        <w:t xml:space="preserve">imited’ s internship programme to help instil interest for the field in me and to my amazement I have been able to do that. I have learnt HTML, CSS, Bootstrap, PHP and JavaScript. Variation of technologies and frameworks in this field have helped me keep </w:t>
      </w:r>
      <w:r>
        <w:rPr>
          <w:rFonts w:asciiTheme="majorHAnsi" w:hAnsiTheme="majorHAnsi" w:cstheme="majorHAnsi"/>
          <w:color w:val="333333"/>
          <w:sz w:val="28"/>
          <w:shd w:val="clear" w:color="auto" w:fill="FFFFFF"/>
          <w:lang w:val="en-IN"/>
        </w:rPr>
        <w:t xml:space="preserve">a keen eye towards this field till now and I am sure will adhere to the roadmap to a ‘Full </w:t>
      </w:r>
      <w:r>
        <w:rPr>
          <w:rFonts w:asciiTheme="majorHAnsi" w:hAnsiTheme="majorHAnsi" w:cstheme="majorHAnsi"/>
          <w:color w:val="333333"/>
          <w:sz w:val="28"/>
          <w:shd w:val="clear" w:color="auto" w:fill="FFFFFF"/>
          <w:lang w:val="en-IN"/>
        </w:rPr>
        <w:t>S</w:t>
      </w:r>
      <w:r>
        <w:rPr>
          <w:rFonts w:asciiTheme="majorHAnsi" w:hAnsiTheme="majorHAnsi" w:cstheme="majorHAnsi"/>
          <w:color w:val="333333"/>
          <w:sz w:val="28"/>
          <w:shd w:val="clear" w:color="auto" w:fill="FFFFFF"/>
          <w:lang w:val="en-IN"/>
        </w:rPr>
        <w:t xml:space="preserve">tack </w:t>
      </w:r>
      <w:r>
        <w:rPr>
          <w:rFonts w:asciiTheme="majorHAnsi" w:hAnsiTheme="majorHAnsi" w:cstheme="majorHAnsi"/>
          <w:color w:val="333333"/>
          <w:sz w:val="28"/>
          <w:shd w:val="clear" w:color="auto" w:fill="FFFFFF"/>
          <w:lang w:val="en-IN"/>
        </w:rPr>
        <w:t>W</w:t>
      </w:r>
      <w:r>
        <w:rPr>
          <w:rFonts w:asciiTheme="majorHAnsi" w:hAnsiTheme="majorHAnsi" w:cstheme="majorHAnsi"/>
          <w:color w:val="333333"/>
          <w:sz w:val="28"/>
          <w:shd w:val="clear" w:color="auto" w:fill="FFFFFF"/>
          <w:lang w:val="en-IN"/>
        </w:rPr>
        <w:t xml:space="preserve">eb </w:t>
      </w:r>
      <w:r>
        <w:rPr>
          <w:rFonts w:asciiTheme="majorHAnsi" w:hAnsiTheme="majorHAnsi" w:cstheme="majorHAnsi"/>
          <w:color w:val="333333"/>
          <w:sz w:val="28"/>
          <w:shd w:val="clear" w:color="auto" w:fill="FFFFFF"/>
          <w:lang w:val="en-IN"/>
        </w:rPr>
        <w:t>D</w:t>
      </w:r>
      <w:r>
        <w:rPr>
          <w:rFonts w:asciiTheme="majorHAnsi" w:hAnsiTheme="majorHAnsi" w:cstheme="majorHAnsi"/>
          <w:color w:val="333333"/>
          <w:sz w:val="28"/>
          <w:shd w:val="clear" w:color="auto" w:fill="FFFFFF"/>
          <w:lang w:val="en-IN"/>
        </w:rPr>
        <w:t>eveloper’.</w:t>
      </w:r>
    </w:p>
    <w:p w:rsidR="00F47372" w:rsidRDefault="00F47372">
      <w:pPr>
        <w:rPr>
          <w:rFonts w:asciiTheme="majorHAnsi" w:hAnsiTheme="majorHAnsi" w:cstheme="majorHAnsi"/>
          <w:color w:val="333333"/>
          <w:sz w:val="28"/>
          <w:highlight w:val="white"/>
          <w:lang w:val="en-IN"/>
        </w:rPr>
      </w:pPr>
    </w:p>
    <w:p w:rsidR="00F47372" w:rsidRDefault="007D1FF9">
      <w:pPr>
        <w:rPr>
          <w:rFonts w:asciiTheme="majorHAnsi" w:hAnsiTheme="majorHAnsi" w:cstheme="majorHAnsi"/>
          <w:color w:val="333333"/>
          <w:sz w:val="28"/>
          <w:highlight w:val="white"/>
          <w:lang w:val="en-IN"/>
        </w:rPr>
      </w:pPr>
      <w:r>
        <w:rPr>
          <w:rFonts w:asciiTheme="majorHAnsi" w:hAnsiTheme="majorHAnsi" w:cstheme="majorHAnsi"/>
          <w:color w:val="333333"/>
          <w:sz w:val="28"/>
          <w:shd w:val="clear" w:color="auto" w:fill="FFFFFF"/>
          <w:lang w:val="en-IN"/>
        </w:rPr>
        <w:t>I plan to advance and grill myself in JavaScript followed by learning some of the JS libraries like jQuery, Angular and React, and would lo</w:t>
      </w:r>
      <w:r>
        <w:rPr>
          <w:rFonts w:asciiTheme="majorHAnsi" w:hAnsiTheme="majorHAnsi" w:cstheme="majorHAnsi"/>
          <w:color w:val="333333"/>
          <w:sz w:val="28"/>
          <w:shd w:val="clear" w:color="auto" w:fill="FFFFFF"/>
          <w:lang w:val="en-IN"/>
        </w:rPr>
        <w:t>ve to keep working in this field.</w:t>
      </w: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F47372">
      <w:pPr>
        <w:rPr>
          <w:rFonts w:asciiTheme="majorHAnsi" w:hAnsiTheme="majorHAnsi" w:cstheme="majorHAnsi"/>
          <w:b/>
          <w:color w:val="333333"/>
          <w:sz w:val="32"/>
          <w:highlight w:val="white"/>
          <w:lang w:val="en-IN"/>
        </w:rPr>
      </w:pPr>
    </w:p>
    <w:p w:rsidR="00F47372" w:rsidRDefault="007D1FF9">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r>
      <w:r>
        <w:rPr>
          <w:rFonts w:asciiTheme="majorHAnsi" w:hAnsiTheme="majorHAnsi" w:cstheme="majorHAnsi"/>
          <w:color w:val="333333"/>
          <w:sz w:val="24"/>
          <w:shd w:val="clear" w:color="auto" w:fill="FFFFFF"/>
          <w:lang w:val="en-IN"/>
        </w:rPr>
        <w:tab/>
        <w:t>14</w:t>
      </w:r>
    </w:p>
    <w:sectPr w:rsidR="00F47372">
      <w:pgSz w:w="12240" w:h="15840"/>
      <w:pgMar w:top="720" w:right="720" w:bottom="720" w:left="720" w:header="0" w:footer="0" w:gutter="0"/>
      <w:pgBorders>
        <w:top w:val="single" w:sz="4" w:space="11" w:color="000000"/>
        <w:left w:val="single" w:sz="4" w:space="11" w:color="000000"/>
        <w:bottom w:val="single" w:sz="4" w:space="11" w:color="000000"/>
        <w:right w:val="single" w:sz="4" w:space="11" w:color="000000"/>
      </w:pgBorders>
      <w:pgNumType w:start="1"/>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g.kushagra@gmail.com">
    <w15:presenceInfo w15:providerId="Windows Live" w15:userId="29c09389a0e45c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7372"/>
    <w:rsid w:val="007D1FF9"/>
    <w:rsid w:val="00F4737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63549"/>
  <w15:docId w15:val="{4D2F54CF-717B-4973-9D01-9F3861BB9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B961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Char">
    <w:name w:val="Body Text Char"/>
    <w:basedOn w:val="DefaultParagraphFont"/>
    <w:link w:val="BodyText"/>
    <w:uiPriority w:val="1"/>
    <w:qFormat/>
    <w:rsid w:val="00786358"/>
    <w:rPr>
      <w:rFonts w:ascii="Times New Roman" w:eastAsia="Times New Roman" w:hAnsi="Times New Roman" w:cs="Times New Roman"/>
    </w:rPr>
  </w:style>
  <w:style w:type="character" w:customStyle="1" w:styleId="HeaderChar">
    <w:name w:val="Header Char"/>
    <w:basedOn w:val="DefaultParagraphFont"/>
    <w:link w:val="Header"/>
    <w:uiPriority w:val="99"/>
    <w:qFormat/>
    <w:rsid w:val="00EF60A0"/>
  </w:style>
  <w:style w:type="character" w:customStyle="1" w:styleId="FooterChar">
    <w:name w:val="Footer Char"/>
    <w:basedOn w:val="DefaultParagraphFont"/>
    <w:link w:val="Footer"/>
    <w:uiPriority w:val="99"/>
    <w:qFormat/>
    <w:rsid w:val="00EF60A0"/>
  </w:style>
  <w:style w:type="character" w:customStyle="1" w:styleId="Heading1Char">
    <w:name w:val="Heading 1 Char"/>
    <w:basedOn w:val="DefaultParagraphFont"/>
    <w:link w:val="Heading1"/>
    <w:uiPriority w:val="9"/>
    <w:qFormat/>
    <w:rsid w:val="00B96195"/>
    <w:rPr>
      <w:rFonts w:asciiTheme="majorHAnsi" w:eastAsiaTheme="majorEastAsia" w:hAnsiTheme="majorHAnsi" w:cstheme="majorBidi"/>
      <w:color w:val="2E74B5" w:themeColor="accent1" w:themeShade="BF"/>
      <w:sz w:val="32"/>
      <w:szCs w:val="32"/>
    </w:rPr>
  </w:style>
  <w:style w:type="character" w:customStyle="1" w:styleId="InternetLink">
    <w:name w:val="Internet Link"/>
    <w:basedOn w:val="DefaultParagraphFont"/>
    <w:uiPriority w:val="99"/>
    <w:unhideWhenUsed/>
    <w:rsid w:val="00FE06F1"/>
    <w:rPr>
      <w:color w:val="0000FF"/>
      <w:u w:val="single"/>
    </w:rPr>
  </w:style>
  <w:style w:type="character" w:styleId="FollowedHyperlink">
    <w:name w:val="FollowedHyperlink"/>
    <w:basedOn w:val="DefaultParagraphFont"/>
    <w:uiPriority w:val="99"/>
    <w:semiHidden/>
    <w:unhideWhenUsed/>
    <w:qFormat/>
    <w:rsid w:val="00BE036C"/>
    <w:rPr>
      <w:color w:val="954F72" w:themeColor="followedHyperlink"/>
      <w:u w:val="single"/>
    </w:rPr>
  </w:style>
  <w:style w:type="character" w:customStyle="1" w:styleId="ListLabel1">
    <w:name w:val="ListLabel 1"/>
    <w:qFormat/>
    <w:rPr>
      <w:rFonts w:asciiTheme="majorHAnsi" w:hAnsiTheme="majorHAnsi" w:cstheme="majorHAnsi"/>
      <w:sz w:val="28"/>
      <w:shd w:val="clear" w:color="auto" w:fill="FFFFFF"/>
      <w:lang w:val="en-IN"/>
    </w:rPr>
  </w:style>
  <w:style w:type="character" w:customStyle="1" w:styleId="ListLabel2">
    <w:name w:val="ListLabel 2"/>
    <w:qFormat/>
    <w:rPr>
      <w:rFonts w:asciiTheme="majorHAnsi" w:hAnsiTheme="majorHAnsi" w:cstheme="majorHAnsi"/>
      <w:sz w:val="28"/>
      <w:szCs w:val="28"/>
      <w:shd w:val="clear" w:color="auto" w:fill="FFFFFF"/>
      <w:lang w:val="en-IN"/>
    </w:rPr>
  </w:style>
  <w:style w:type="character" w:customStyle="1" w:styleId="ListLabel3">
    <w:name w:val="ListLabel 3"/>
    <w:qFormat/>
    <w:rPr>
      <w:rFonts w:asciiTheme="majorHAnsi" w:hAnsiTheme="majorHAnsi" w:cstheme="majorHAnsi"/>
      <w:sz w:val="28"/>
      <w:szCs w:val="28"/>
      <w:lang w:val="en-IN"/>
    </w:rPr>
  </w:style>
  <w:style w:type="character" w:customStyle="1" w:styleId="ListLabel4">
    <w:name w:val="ListLabel 4"/>
    <w:qFormat/>
    <w:rPr>
      <w:rFonts w:asciiTheme="majorHAnsi" w:hAnsiTheme="majorHAnsi" w:cstheme="majorHAnsi"/>
      <w:sz w:val="28"/>
      <w:shd w:val="clear" w:color="auto" w:fill="FFFFFF"/>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link w:val="BodyTextChar"/>
    <w:uiPriority w:val="1"/>
    <w:qFormat/>
    <w:rsid w:val="00786358"/>
    <w:pPr>
      <w:widowControl w:val="0"/>
      <w:spacing w:after="0" w:line="240" w:lineRule="auto"/>
    </w:pPr>
    <w:rPr>
      <w:rFonts w:ascii="Times New Roman" w:eastAsia="Times New Roman" w:hAnsi="Times New Roman" w:cs="Times New Roman"/>
    </w:r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Header">
    <w:name w:val="header"/>
    <w:basedOn w:val="Normal"/>
    <w:link w:val="HeaderChar"/>
    <w:uiPriority w:val="99"/>
    <w:unhideWhenUsed/>
    <w:rsid w:val="00EF60A0"/>
    <w:pPr>
      <w:tabs>
        <w:tab w:val="center" w:pos="4680"/>
        <w:tab w:val="right" w:pos="9360"/>
      </w:tabs>
      <w:spacing w:after="0" w:line="240" w:lineRule="auto"/>
    </w:pPr>
  </w:style>
  <w:style w:type="paragraph" w:styleId="Footer">
    <w:name w:val="footer"/>
    <w:basedOn w:val="Normal"/>
    <w:link w:val="FooterChar"/>
    <w:uiPriority w:val="99"/>
    <w:unhideWhenUsed/>
    <w:rsid w:val="00EF60A0"/>
    <w:pPr>
      <w:tabs>
        <w:tab w:val="center" w:pos="4680"/>
        <w:tab w:val="right" w:pos="9360"/>
      </w:tabs>
      <w:spacing w:after="0" w:line="240" w:lineRule="auto"/>
    </w:pPr>
  </w:style>
  <w:style w:type="paragraph" w:styleId="TOCHeading">
    <w:name w:val="TOC Heading"/>
    <w:basedOn w:val="Heading1"/>
    <w:next w:val="Normal"/>
    <w:uiPriority w:val="39"/>
    <w:unhideWhenUsed/>
    <w:qFormat/>
    <w:rsid w:val="00B961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yperlink" Target="https://www.youtube.com/playlist?list=PL4cUxeGkcC9hudKGi5o5UiWuTAGbxiLTh" TargetMode="External"/><Relationship Id="rId18" Type="http://schemas.openxmlformats.org/officeDocument/2006/relationships/image" Target="media/image6.png"/><Relationship Id="rId26" Type="http://schemas.openxmlformats.org/officeDocument/2006/relationships/image" Target="media/image90.png"/><Relationship Id="rId39" Type="http://schemas.openxmlformats.org/officeDocument/2006/relationships/image" Target="media/image150.png"/><Relationship Id="rId21" Type="http://schemas.openxmlformats.org/officeDocument/2006/relationships/image" Target="media/image7.png"/><Relationship Id="rId34" Type="http://schemas.openxmlformats.org/officeDocument/2006/relationships/hyperlink" Target="https://developer.mozilla.org/en-US/docs/Learn/JavaScript/First_steps" TargetMode="External"/><Relationship Id="rId42" Type="http://schemas.openxmlformats.org/officeDocument/2006/relationships/image" Target="media/image17.png"/><Relationship Id="rId7"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80.png"/><Relationship Id="rId32" Type="http://schemas.openxmlformats.org/officeDocument/2006/relationships/image" Target="media/image13.png"/><Relationship Id="rId37" Type="http://schemas.openxmlformats.org/officeDocument/2006/relationships/image" Target="media/image140.png"/><Relationship Id="rId40" Type="http://schemas.openxmlformats.org/officeDocument/2006/relationships/image" Target="media/image16.png"/><Relationship Id="rId45" Type="http://schemas.microsoft.com/office/2011/relationships/people" Target="people.xml"/><Relationship Id="rId5" Type="http://schemas.openxmlformats.org/officeDocument/2006/relationships/hyperlink" Target="https://developer.mozilla.org/en-US/docs/Learn/HTML" TargetMode="External"/><Relationship Id="rId15" Type="http://schemas.openxmlformats.org/officeDocument/2006/relationships/hyperlink" Target="https://www.youtube.com/watch?v=d-MHl_Q_hp8" TargetMode="External"/><Relationship Id="rId23" Type="http://schemas.openxmlformats.org/officeDocument/2006/relationships/image" Target="media/image8.png"/><Relationship Id="rId28" Type="http://schemas.openxmlformats.org/officeDocument/2006/relationships/image" Target="media/image100.png"/><Relationship Id="rId36" Type="http://schemas.openxmlformats.org/officeDocument/2006/relationships/image" Target="media/image14.png"/><Relationship Id="rId10" Type="http://schemas.openxmlformats.org/officeDocument/2006/relationships/image" Target="media/image20.png"/><Relationship Id="rId19" Type="http://schemas.openxmlformats.org/officeDocument/2006/relationships/image" Target="media/image60.png"/><Relationship Id="rId31" Type="http://schemas.openxmlformats.org/officeDocument/2006/relationships/image" Target="media/image120.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youtube.com/playlist?list=PL4cUxeGkcC9i3FXJSUfmsNOx8E7u6UuhG" TargetMode="External"/><Relationship Id="rId22" Type="http://schemas.openxmlformats.org/officeDocument/2006/relationships/image" Target="media/image70.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hyperlink" Target="https://www.youtube.com/playlist?list=PL4cUxeGkcC9i9Ae2D9Ee1RvylH38dKuET" TargetMode="External"/><Relationship Id="rId43" Type="http://schemas.openxmlformats.org/officeDocument/2006/relationships/image" Target="media/image170.png"/><Relationship Id="rId8" Type="http://schemas.openxmlformats.org/officeDocument/2006/relationships/hyperlink" Target="https://developer.mozilla.org/en-US/docs/Learn/CSS/Introduction_to_CSS" TargetMode="External"/><Relationship Id="rId3" Type="http://schemas.openxmlformats.org/officeDocument/2006/relationships/settings" Target="settings.xml"/><Relationship Id="rId12" Type="http://schemas.openxmlformats.org/officeDocument/2006/relationships/hyperlink" Target="https://www.youtube.com/playlist?list=PL4cUxeGkcC9gQeDH6xYhmO-db2mhoTSrT"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0.png"/><Relationship Id="rId38" Type="http://schemas.openxmlformats.org/officeDocument/2006/relationships/image" Target="media/image15.png"/><Relationship Id="rId46" Type="http://schemas.openxmlformats.org/officeDocument/2006/relationships/theme" Target="theme/theme1.xml"/><Relationship Id="rId20" Type="http://schemas.openxmlformats.org/officeDocument/2006/relationships/hyperlink" Target="https://www.youtube.com/playlist?list=PL4cUxeGkcC9gksOX3Kd9KPo-O68ncT05o" TargetMode="External"/><Relationship Id="rId41"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D876B-5B33-43F9-8C58-F3DE35917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19</Pages>
  <Words>1221</Words>
  <Characters>6966</Characters>
  <Application>Microsoft Office Word</Application>
  <DocSecurity>0</DocSecurity>
  <Lines>58</Lines>
  <Paragraphs>16</Paragraphs>
  <ScaleCrop>false</ScaleCrop>
  <Company>Microsoft</Company>
  <LinksUpToDate>false</LinksUpToDate>
  <CharactersWithSpaces>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dc:description/>
  <cp:lastModifiedBy>hg.kushagra@gmail.com</cp:lastModifiedBy>
  <cp:revision>5</cp:revision>
  <dcterms:created xsi:type="dcterms:W3CDTF">2019-07-04T13:12:00Z</dcterms:created>
  <dcterms:modified xsi:type="dcterms:W3CDTF">2019-07-05T06:21:00Z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